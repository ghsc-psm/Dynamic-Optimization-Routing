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PlainTable2"/>
        <w:tblW w:w="9180" w:type="dxa"/>
        <w:tblBorders>
          <w:top w:val="none" w:sz="0" w:space="0" w:color="auto"/>
          <w:bottom w:val="none" w:sz="0" w:space="0" w:color="auto"/>
        </w:tblBorders>
        <w:tblLook w:val="04A0" w:firstRow="1" w:lastRow="0" w:firstColumn="1" w:lastColumn="0" w:noHBand="0" w:noVBand="1"/>
      </w:tblPr>
      <w:tblGrid>
        <w:gridCol w:w="2826"/>
        <w:gridCol w:w="6354"/>
      </w:tblGrid>
      <w:tr w:rsidR="008C1350" w:rsidRPr="00FD6064" w14:paraId="0315FF4C" w14:textId="77777777" w:rsidTr="008D2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Borders>
              <w:bottom w:val="none" w:sz="0" w:space="0" w:color="auto"/>
            </w:tcBorders>
          </w:tcPr>
          <w:p w14:paraId="18F3216C" w14:textId="77777777" w:rsidR="008C1350" w:rsidRPr="00FD6064" w:rsidRDefault="008C1350" w:rsidP="008D2F6F">
            <w:pPr>
              <w:pStyle w:val="GHSC"/>
            </w:pPr>
            <w:r w:rsidRPr="00FD6064">
              <w:rPr>
                <w:noProof/>
              </w:rPr>
              <w:drawing>
                <wp:inline distT="0" distB="0" distL="0" distR="0" wp14:anchorId="7DEFAF97" wp14:editId="174C3771">
                  <wp:extent cx="1657350" cy="497205"/>
                  <wp:effectExtent l="0" t="0" r="0" b="0"/>
                  <wp:docPr id="1346916386" name="Picture 1346916386" descr="USA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Dlett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8350" cy="497505"/>
                          </a:xfrm>
                          <a:prstGeom prst="rect">
                            <a:avLst/>
                          </a:prstGeom>
                        </pic:spPr>
                      </pic:pic>
                    </a:graphicData>
                  </a:graphic>
                </wp:inline>
              </w:drawing>
            </w:r>
          </w:p>
        </w:tc>
        <w:tc>
          <w:tcPr>
            <w:tcW w:w="6354" w:type="dxa"/>
            <w:tcBorders>
              <w:bottom w:val="none" w:sz="0" w:space="0" w:color="auto"/>
            </w:tcBorders>
          </w:tcPr>
          <w:p w14:paraId="4255E794" w14:textId="77777777" w:rsidR="008C1350" w:rsidRPr="00FD6064" w:rsidRDefault="008C1350" w:rsidP="008D2F6F">
            <w:pPr>
              <w:pStyle w:val="GHSC"/>
              <w:jc w:val="right"/>
              <w:cnfStyle w:val="100000000000" w:firstRow="1" w:lastRow="0" w:firstColumn="0" w:lastColumn="0" w:oddVBand="0" w:evenVBand="0" w:oddHBand="0" w:evenHBand="0" w:firstRowFirstColumn="0" w:firstRowLastColumn="0" w:lastRowFirstColumn="0" w:lastRowLastColumn="0"/>
              <w:rPr>
                <w:b w:val="0"/>
              </w:rPr>
            </w:pPr>
            <w:r w:rsidRPr="00FD6064">
              <w:rPr>
                <w:b w:val="0"/>
              </w:rPr>
              <w:t xml:space="preserve">USAID GLOBAL HEALTH SUPPLY CHAIN PROGRAM  </w:t>
            </w:r>
          </w:p>
          <w:p w14:paraId="74A1ED35" w14:textId="77777777" w:rsidR="008C1350" w:rsidRPr="00FD6064" w:rsidRDefault="008C1350" w:rsidP="008D2F6F">
            <w:pPr>
              <w:pStyle w:val="BodyCopyAfterBullets"/>
              <w:spacing w:before="0"/>
              <w:jc w:val="right"/>
              <w:cnfStyle w:val="100000000000" w:firstRow="1" w:lastRow="0" w:firstColumn="0" w:lastColumn="0" w:oddVBand="0" w:evenVBand="0" w:oddHBand="0" w:evenHBand="0" w:firstRowFirstColumn="0" w:firstRowLastColumn="0" w:lastRowFirstColumn="0" w:lastRowLastColumn="0"/>
              <w:rPr>
                <w:b w:val="0"/>
                <w:bCs w:val="0"/>
                <w:sz w:val="24"/>
              </w:rPr>
            </w:pPr>
            <w:r w:rsidRPr="00FD6064">
              <w:rPr>
                <w:b w:val="0"/>
                <w:sz w:val="24"/>
              </w:rPr>
              <w:t>Procurement and Supply Management</w:t>
            </w:r>
          </w:p>
        </w:tc>
      </w:tr>
    </w:tbl>
    <w:sdt>
      <w:sdtPr>
        <w:rPr>
          <w:sz w:val="22"/>
        </w:rPr>
        <w:id w:val="203448333"/>
        <w:docPartObj>
          <w:docPartGallery w:val="Cover Pages"/>
          <w:docPartUnique/>
        </w:docPartObj>
      </w:sdtPr>
      <w:sdtEndPr>
        <w:rPr>
          <w:color w:val="6C6463" w:themeColor="accent4"/>
          <w:szCs w:val="22"/>
        </w:rPr>
      </w:sdtEndPr>
      <w:sdtContent>
        <w:p w14:paraId="72656D9A" w14:textId="0FB3CB23" w:rsidR="005B51A1" w:rsidRPr="00FD6064" w:rsidRDefault="005B51A1" w:rsidP="00E808BE">
          <w:pPr>
            <w:pStyle w:val="PSMTextBasicCover"/>
          </w:pPr>
        </w:p>
        <w:tbl>
          <w:tblPr>
            <w:tblStyle w:val="TableGrid"/>
            <w:tblW w:w="0" w:type="auto"/>
            <w:tblBorders>
              <w:top w:val="none" w:sz="0" w:space="0" w:color="auto"/>
              <w:left w:val="single" w:sz="48" w:space="0" w:color="BA0C2F"/>
              <w:bottom w:val="none" w:sz="0" w:space="0" w:color="auto"/>
              <w:right w:val="none" w:sz="0" w:space="0" w:color="auto"/>
              <w:insideH w:val="none" w:sz="0" w:space="0" w:color="auto"/>
              <w:insideV w:val="none" w:sz="0" w:space="0" w:color="auto"/>
            </w:tblBorders>
            <w:tblCellMar>
              <w:left w:w="288" w:type="dxa"/>
              <w:right w:w="115" w:type="dxa"/>
            </w:tblCellMar>
            <w:tblLook w:val="04A0" w:firstRow="1" w:lastRow="0" w:firstColumn="1" w:lastColumn="0" w:noHBand="0" w:noVBand="1"/>
          </w:tblPr>
          <w:tblGrid>
            <w:gridCol w:w="9300"/>
          </w:tblGrid>
          <w:tr w:rsidR="005B51A1" w:rsidRPr="00FD6064" w14:paraId="20827E7F" w14:textId="77777777">
            <w:tc>
              <w:tcPr>
                <w:tcW w:w="9300" w:type="dxa"/>
              </w:tcPr>
              <w:p w14:paraId="382AA402" w14:textId="77777777" w:rsidR="005B51A1" w:rsidRPr="00FD6064" w:rsidRDefault="005B51A1">
                <w:pPr>
                  <w:spacing w:before="240" w:after="240"/>
                  <w:rPr>
                    <w:rFonts w:ascii="Gill Sans MT" w:hAnsi="Gill Sans MT"/>
                    <w:color w:val="BA0C2F"/>
                    <w:sz w:val="48"/>
                    <w:szCs w:val="48"/>
                  </w:rPr>
                </w:pPr>
                <w:r w:rsidRPr="00FD6064">
                  <w:rPr>
                    <w:rFonts w:ascii="Gill Sans MT" w:hAnsi="Gill Sans MT"/>
                    <w:color w:val="BA0C2F"/>
                    <w:sz w:val="48"/>
                    <w:szCs w:val="48"/>
                  </w:rPr>
                  <w:t xml:space="preserve">Facility Inventory Turnover Analysis Learning Guide </w:t>
                </w:r>
              </w:p>
              <w:p w14:paraId="56E2AC54" w14:textId="77777777" w:rsidR="005B51A1" w:rsidRPr="00FD6064" w:rsidRDefault="005B51A1">
                <w:pPr>
                  <w:spacing w:after="600"/>
                  <w:rPr>
                    <w:rFonts w:ascii="Gill Sans MT" w:hAnsi="Gill Sans MT"/>
                    <w:b/>
                    <w:color w:val="BA0C2F"/>
                    <w:sz w:val="32"/>
                    <w:szCs w:val="32"/>
                  </w:rPr>
                </w:pPr>
                <w:r w:rsidRPr="00FD6064">
                  <w:rPr>
                    <w:rFonts w:ascii="Gill Sans MT" w:hAnsi="Gill Sans MT"/>
                    <w:b/>
                    <w:color w:val="BA0C2F"/>
                    <w:sz w:val="32"/>
                    <w:szCs w:val="32"/>
                  </w:rPr>
                  <w:t>Incorporating Inventory Turnover Analysis into Last-Mile Stock Management to Enable Targeted Actions for Family Planning and other Commodities</w:t>
                </w:r>
              </w:p>
              <w:p w14:paraId="50F9F6EB" w14:textId="5181D3B7" w:rsidR="005B51A1" w:rsidRPr="00FD6064" w:rsidRDefault="00402AB8">
                <w:pPr>
                  <w:pStyle w:val="CoverDate"/>
                  <w:spacing w:after="240"/>
                </w:pPr>
                <w:r w:rsidRPr="00402AB8">
                  <w:t xml:space="preserve">November 13, </w:t>
                </w:r>
                <w:r w:rsidR="005B51A1" w:rsidRPr="00402AB8">
                  <w:t>2024</w:t>
                </w:r>
              </w:p>
            </w:tc>
          </w:tr>
        </w:tbl>
        <w:p w14:paraId="493BA1E8" w14:textId="77777777" w:rsidR="005B51A1" w:rsidRPr="00FD6064" w:rsidRDefault="00000000" w:rsidP="005B51A1">
          <w:pPr>
            <w:pStyle w:val="BodyCopy"/>
            <w:rPr>
              <w:rFonts w:eastAsia="Gill Sans" w:cs="Gill Sans"/>
              <w:szCs w:val="22"/>
            </w:rPr>
          </w:pPr>
        </w:p>
      </w:sdtContent>
    </w:sdt>
    <w:p w14:paraId="17591DE0" w14:textId="0D843024" w:rsidR="00544B50" w:rsidRPr="00FD6064" w:rsidRDefault="00544B50">
      <w:pPr>
        <w:rPr>
          <w:rFonts w:ascii="Gill Sans MT" w:hAnsi="Gill Sans MT"/>
        </w:rPr>
      </w:pPr>
    </w:p>
    <w:p w14:paraId="6432D78D" w14:textId="107AEFAD" w:rsidR="00544B50" w:rsidRPr="00FD6064" w:rsidRDefault="00544B50">
      <w:pPr>
        <w:pBdr>
          <w:top w:val="none" w:sz="0" w:space="0" w:color="auto"/>
          <w:left w:val="none" w:sz="0" w:space="0" w:color="auto"/>
          <w:bottom w:val="none" w:sz="0" w:space="0" w:color="auto"/>
          <w:right w:val="none" w:sz="0" w:space="0" w:color="auto"/>
          <w:between w:val="none" w:sz="0" w:space="0" w:color="auto"/>
        </w:pBdr>
        <w:rPr>
          <w:rFonts w:ascii="Gill Sans MT" w:hAnsi="Gill Sans MT"/>
        </w:rPr>
      </w:pPr>
      <w:r w:rsidRPr="00FD6064">
        <w:rPr>
          <w:rFonts w:ascii="Gill Sans MT" w:hAnsi="Gill Sans MT"/>
        </w:rPr>
        <w:br w:type="page"/>
      </w:r>
    </w:p>
    <w:p w14:paraId="2EF6FC21" w14:textId="77777777" w:rsidR="008C090D" w:rsidRPr="00FD6064" w:rsidRDefault="008C090D">
      <w:pPr>
        <w:rPr>
          <w:rFonts w:ascii="Gill Sans MT" w:hAnsi="Gill Sans MT"/>
        </w:rPr>
        <w:sectPr w:rsidR="008C090D" w:rsidRPr="00FD6064">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pgNumType w:start="0"/>
          <w:cols w:space="720"/>
          <w:titlePg/>
        </w:sectPr>
      </w:pPr>
    </w:p>
    <w:p w14:paraId="17591DE1" w14:textId="77777777" w:rsidR="008C090D" w:rsidRPr="00C54E99" w:rsidRDefault="00AE7790">
      <w:pPr>
        <w:rPr>
          <w:rFonts w:ascii="Gill Sans Std Light" w:hAnsi="Gill Sans Std Light"/>
        </w:rPr>
      </w:pPr>
      <w:r w:rsidRPr="00C54E99">
        <w:rPr>
          <w:rFonts w:ascii="Gill Sans Std Light" w:hAnsi="Gill Sans Std Light"/>
        </w:rPr>
        <w:lastRenderedPageBreak/>
        <w:t>The USAID Global Health Supply Chain Program-Procurement and Supply Management (GHSC-PSM) project is funded under USAID Contract No. AID-OAA-I-15-0004.GHSC-PSM connects technical solutions and proven commercial processes to promote efficient and cost-effective health supply chains worldwide. Our goal is to ensure uninterrupted supplies of health commodities to save lives and create a healthier future for all. The project purchases and delivers health commodities, offers comprehensive technical assistance to strengthen national supply chain systems, and provides global supply chain leadership.</w:t>
      </w:r>
    </w:p>
    <w:p w14:paraId="17591DE2" w14:textId="77777777" w:rsidR="008C090D" w:rsidRPr="00C54E99" w:rsidRDefault="00AE7790">
      <w:pPr>
        <w:rPr>
          <w:rFonts w:ascii="Gill Sans Std Light" w:hAnsi="Gill Sans Std Light"/>
        </w:rPr>
      </w:pPr>
      <w:r w:rsidRPr="00C54E99">
        <w:rPr>
          <w:rFonts w:ascii="Gill Sans Std Light" w:hAnsi="Gill Sans Std Light"/>
        </w:rPr>
        <w:t xml:space="preserve">GHSC-PSM is implemented by Chemonics International, in collaboration with </w:t>
      </w:r>
      <w:proofErr w:type="spellStart"/>
      <w:r w:rsidRPr="00C54E99">
        <w:rPr>
          <w:rFonts w:ascii="Gill Sans Std Light" w:hAnsi="Gill Sans Std Light"/>
        </w:rPr>
        <w:t>Arbola</w:t>
      </w:r>
      <w:proofErr w:type="spellEnd"/>
      <w:r w:rsidRPr="00C54E99">
        <w:rPr>
          <w:rFonts w:ascii="Gill Sans Std Light" w:hAnsi="Gill Sans Std Light"/>
        </w:rPr>
        <w:t xml:space="preserve"> Inc., Axios International Inc., IDA Foundation, IBM, </w:t>
      </w:r>
      <w:proofErr w:type="spellStart"/>
      <w:r w:rsidRPr="00C54E99">
        <w:rPr>
          <w:rFonts w:ascii="Gill Sans Std Light" w:hAnsi="Gill Sans Std Light"/>
        </w:rPr>
        <w:t>IntraHealth</w:t>
      </w:r>
      <w:proofErr w:type="spellEnd"/>
      <w:r w:rsidRPr="00C54E99">
        <w:rPr>
          <w:rFonts w:ascii="Gill Sans Std Light" w:hAnsi="Gill Sans Std Light"/>
        </w:rPr>
        <w:t xml:space="preserve"> International, Kuehne + Nagel Inc., McKinsey &amp; Company, </w:t>
      </w:r>
      <w:proofErr w:type="spellStart"/>
      <w:r w:rsidRPr="00C54E99">
        <w:rPr>
          <w:rFonts w:ascii="Gill Sans Std Light" w:hAnsi="Gill Sans Std Light"/>
        </w:rPr>
        <w:t>Panagora</w:t>
      </w:r>
      <w:proofErr w:type="spellEnd"/>
      <w:r w:rsidRPr="00C54E99">
        <w:rPr>
          <w:rFonts w:ascii="Gill Sans Std Light" w:hAnsi="Gill Sans Std Light"/>
        </w:rPr>
        <w:t xml:space="preserve"> Group, Population Services International, SGS Nederland B.V., and University Research Co., LLC. To learn more, visit </w:t>
      </w:r>
      <w:hyperlink r:id="rId19">
        <w:r w:rsidR="008C090D" w:rsidRPr="00C54E99">
          <w:rPr>
            <w:rFonts w:ascii="Gill Sans Std Light" w:hAnsi="Gill Sans Std Light"/>
            <w:u w:val="single"/>
          </w:rPr>
          <w:t>ghsupplychain.org</w:t>
        </w:r>
      </w:hyperlink>
      <w:r w:rsidRPr="00C54E99">
        <w:rPr>
          <w:rFonts w:ascii="Gill Sans Std Light" w:hAnsi="Gill Sans Std Light"/>
        </w:rPr>
        <w:t xml:space="preserve"> </w:t>
      </w:r>
    </w:p>
    <w:p w14:paraId="538D7603" w14:textId="77777777" w:rsidR="008C090D" w:rsidRPr="00C54E99" w:rsidRDefault="00AE7790">
      <w:pPr>
        <w:rPr>
          <w:rFonts w:ascii="Gill Sans Std Light" w:hAnsi="Gill Sans Std Light"/>
        </w:rPr>
      </w:pPr>
      <w:r w:rsidRPr="00C54E99">
        <w:rPr>
          <w:rFonts w:ascii="Gill Sans Std Light" w:hAnsi="Gill Sans Std Light"/>
        </w:rPr>
        <w:t>DISCLAIMER:</w:t>
      </w:r>
      <w:r w:rsidRPr="00C54E99">
        <w:rPr>
          <w:rFonts w:ascii="Gill Sans Std Light" w:hAnsi="Gill Sans Std Light"/>
        </w:rPr>
        <w:br/>
        <w:t>The views expressed in this publication do not necessarily reflect the views of the U.S. Agency for International Development or the U.S. government.</w:t>
      </w:r>
    </w:p>
    <w:p w14:paraId="7D265680" w14:textId="77777777" w:rsidR="000C14A9" w:rsidRPr="00FD6064" w:rsidRDefault="000C14A9" w:rsidP="000C14A9">
      <w:pPr>
        <w:rPr>
          <w:rFonts w:ascii="Gill Sans MT" w:hAnsi="Gill Sans MT"/>
        </w:rPr>
      </w:pPr>
    </w:p>
    <w:p w14:paraId="75445E28" w14:textId="77777777" w:rsidR="000C14A9" w:rsidRPr="00FD6064" w:rsidRDefault="000C14A9" w:rsidP="000C14A9">
      <w:pPr>
        <w:rPr>
          <w:rFonts w:ascii="Gill Sans MT" w:hAnsi="Gill Sans MT"/>
        </w:rPr>
      </w:pPr>
    </w:p>
    <w:p w14:paraId="6CC3A0E9" w14:textId="77777777" w:rsidR="000C14A9" w:rsidRPr="00FD6064" w:rsidRDefault="000C14A9" w:rsidP="000C14A9">
      <w:pPr>
        <w:rPr>
          <w:rFonts w:ascii="Gill Sans MT" w:hAnsi="Gill Sans MT"/>
        </w:rPr>
      </w:pPr>
    </w:p>
    <w:p w14:paraId="45C6CBEF" w14:textId="4BA03EE1" w:rsidR="000C14A9" w:rsidRPr="00FD6064" w:rsidRDefault="000C14A9" w:rsidP="000C14A9">
      <w:pPr>
        <w:tabs>
          <w:tab w:val="left" w:pos="5629"/>
        </w:tabs>
        <w:rPr>
          <w:rFonts w:ascii="Gill Sans MT" w:hAnsi="Gill Sans MT"/>
        </w:rPr>
      </w:pPr>
      <w:r w:rsidRPr="00FD6064">
        <w:rPr>
          <w:rFonts w:ascii="Gill Sans MT" w:hAnsi="Gill Sans MT"/>
        </w:rPr>
        <w:tab/>
      </w:r>
    </w:p>
    <w:p w14:paraId="17591DE3" w14:textId="0B976F94" w:rsidR="000C14A9" w:rsidRPr="00FD6064" w:rsidRDefault="000C14A9" w:rsidP="000C14A9">
      <w:pPr>
        <w:tabs>
          <w:tab w:val="left" w:pos="5629"/>
        </w:tabs>
        <w:rPr>
          <w:rFonts w:ascii="Gill Sans MT" w:hAnsi="Gill Sans MT"/>
        </w:rPr>
        <w:sectPr w:rsidR="000C14A9" w:rsidRPr="00FD6064">
          <w:headerReference w:type="even" r:id="rId20"/>
          <w:headerReference w:type="default" r:id="rId21"/>
          <w:footerReference w:type="default" r:id="rId22"/>
          <w:headerReference w:type="first" r:id="rId23"/>
          <w:footerReference w:type="first" r:id="rId24"/>
          <w:pgSz w:w="12240" w:h="15840"/>
          <w:pgMar w:top="1440" w:right="1440" w:bottom="1440" w:left="1440" w:header="720" w:footer="720" w:gutter="0"/>
          <w:cols w:space="720"/>
        </w:sectPr>
      </w:pPr>
      <w:r w:rsidRPr="00FD6064">
        <w:rPr>
          <w:rFonts w:ascii="Gill Sans MT" w:hAnsi="Gill Sans MT"/>
        </w:rPr>
        <w:tab/>
      </w:r>
    </w:p>
    <w:p w14:paraId="17591DE4" w14:textId="77777777" w:rsidR="008C090D" w:rsidRPr="00FD6064" w:rsidRDefault="00AE7790" w:rsidP="003C4345">
      <w:pPr>
        <w:pStyle w:val="Head1"/>
        <w:rPr>
          <w:rFonts w:cs="Gill Sans"/>
        </w:rPr>
      </w:pPr>
      <w:bookmarkStart w:id="0" w:name="_Toc179370441"/>
      <w:r w:rsidRPr="00FD6064">
        <w:rPr>
          <w:rFonts w:cs="Gill Sans"/>
        </w:rPr>
        <w:lastRenderedPageBreak/>
        <w:t>Contents</w:t>
      </w:r>
      <w:bookmarkEnd w:id="0"/>
    </w:p>
    <w:sdt>
      <w:sdtPr>
        <w:rPr>
          <w:rFonts w:ascii="Gill Sans MT" w:hAnsi="Gill Sans MT"/>
          <w:b w:val="0"/>
          <w:noProof w:val="0"/>
        </w:rPr>
        <w:id w:val="-1474984457"/>
        <w:docPartObj>
          <w:docPartGallery w:val="Table of Contents"/>
          <w:docPartUnique/>
        </w:docPartObj>
      </w:sdtPr>
      <w:sdtEndPr>
        <w:rPr>
          <w:color w:val="6C6463" w:themeColor="accent4"/>
        </w:rPr>
      </w:sdtEndPr>
      <w:sdtContent>
        <w:p w14:paraId="0E2E2896" w14:textId="33F192C9" w:rsidR="00231EE7" w:rsidRPr="00FD6064" w:rsidRDefault="00231EE7" w:rsidP="007975E9">
          <w:pPr>
            <w:pStyle w:val="TOC1"/>
            <w:rPr>
              <w:rFonts w:ascii="Gill Sans MT" w:hAnsi="Gill Sans MT"/>
            </w:rPr>
          </w:pPr>
          <w:r w:rsidRPr="00FD6064">
            <w:rPr>
              <w:rFonts w:ascii="Gill Sans MT" w:hAnsi="Gill Sans MT"/>
            </w:rPr>
            <w:fldChar w:fldCharType="begin"/>
          </w:r>
          <w:r w:rsidRPr="00FD6064">
            <w:rPr>
              <w:rFonts w:ascii="Gill Sans MT" w:hAnsi="Gill Sans MT"/>
            </w:rPr>
            <w:instrText xml:space="preserve"> TOC \o "1-3" \h \z \u </w:instrText>
          </w:r>
          <w:r w:rsidRPr="00FD6064">
            <w:rPr>
              <w:rFonts w:ascii="Gill Sans MT" w:hAnsi="Gill Sans MT"/>
            </w:rPr>
            <w:fldChar w:fldCharType="separate"/>
          </w:r>
          <w:hyperlink w:anchor="_Toc179370441" w:history="1">
            <w:r w:rsidRPr="00FD6064">
              <w:rPr>
                <w:rFonts w:ascii="Gill Sans MT" w:hAnsi="Gill Sans MT"/>
              </w:rPr>
              <w:t>Contents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_Toc179370441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1</w:t>
            </w:r>
            <w:r w:rsidRPr="00FD6064">
              <w:rPr>
                <w:rFonts w:ascii="Gill Sans MT" w:hAnsi="Gill Sans MT"/>
                <w:webHidden/>
              </w:rPr>
              <w:fldChar w:fldCharType="end"/>
            </w:r>
          </w:hyperlink>
        </w:p>
        <w:p w14:paraId="1BD7C45B" w14:textId="092DD9D0" w:rsidR="00231EE7" w:rsidRPr="00261CAD" w:rsidRDefault="00231EE7" w:rsidP="007975E9">
          <w:pPr>
            <w:pStyle w:val="TOC1"/>
            <w:rPr>
              <w:rFonts w:ascii="Gill Sans MT" w:hAnsi="Gill Sans MT"/>
            </w:rPr>
          </w:pPr>
          <w:hyperlink w:anchor="_Toc179370442" w:history="1">
            <w:r w:rsidRPr="00FD6064">
              <w:rPr>
                <w:rFonts w:ascii="Gill Sans MT" w:hAnsi="Gill Sans MT"/>
              </w:rPr>
              <w:t>Acknowledgments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_Toc179370442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2</w:t>
            </w:r>
            <w:r w:rsidRPr="00FD6064">
              <w:rPr>
                <w:rFonts w:ascii="Gill Sans MT" w:hAnsi="Gill Sans MT"/>
                <w:webHidden/>
              </w:rPr>
              <w:fldChar w:fldCharType="end"/>
            </w:r>
          </w:hyperlink>
        </w:p>
        <w:p w14:paraId="3F94A3EF" w14:textId="7A6A7FA5" w:rsidR="00231EE7" w:rsidRPr="00261CAD" w:rsidRDefault="00231EE7" w:rsidP="007975E9">
          <w:pPr>
            <w:pStyle w:val="TOC1"/>
            <w:rPr>
              <w:rFonts w:ascii="Gill Sans MT" w:hAnsi="Gill Sans MT"/>
            </w:rPr>
          </w:pPr>
          <w:hyperlink w:anchor="_Toc179370443" w:history="1">
            <w:r w:rsidRPr="00FD6064">
              <w:rPr>
                <w:rFonts w:ascii="Gill Sans MT" w:hAnsi="Gill Sans MT"/>
              </w:rPr>
              <w:t>Acronyms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_Toc179370443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3</w:t>
            </w:r>
            <w:r w:rsidRPr="00FD6064">
              <w:rPr>
                <w:rFonts w:ascii="Gill Sans MT" w:hAnsi="Gill Sans MT"/>
                <w:webHidden/>
              </w:rPr>
              <w:fldChar w:fldCharType="end"/>
            </w:r>
          </w:hyperlink>
        </w:p>
        <w:p w14:paraId="4461EF9A" w14:textId="3505D5BF" w:rsidR="00231EE7" w:rsidRPr="00FD6064" w:rsidRDefault="00231EE7" w:rsidP="00D202E9">
          <w:pPr>
            <w:pStyle w:val="TOC1"/>
            <w:rPr>
              <w:rFonts w:ascii="Gill Sans MT" w:hAnsi="Gill Sans MT"/>
            </w:rPr>
          </w:pPr>
          <w:hyperlink w:anchor="_Toc179370444" w:history="1">
            <w:r w:rsidRPr="00FD6064">
              <w:rPr>
                <w:rFonts w:ascii="Gill Sans MT" w:hAnsi="Gill Sans MT"/>
              </w:rPr>
              <w:t>1.</w:t>
            </w:r>
            <w:r w:rsidRPr="00FD6064">
              <w:rPr>
                <w:rFonts w:ascii="Gill Sans MT" w:hAnsi="Gill Sans MT"/>
              </w:rPr>
              <w:tab/>
              <w:t>Introduction</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_Toc179370444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4</w:t>
            </w:r>
            <w:r w:rsidRPr="00FD6064">
              <w:rPr>
                <w:rFonts w:ascii="Gill Sans MT" w:hAnsi="Gill Sans MT"/>
                <w:webHidden/>
              </w:rPr>
              <w:fldChar w:fldCharType="end"/>
            </w:r>
          </w:hyperlink>
        </w:p>
        <w:p w14:paraId="7C31B05F" w14:textId="1FDC3284" w:rsidR="00231EE7" w:rsidRPr="00FD6064" w:rsidRDefault="00231EE7" w:rsidP="00D202E9">
          <w:pPr>
            <w:pStyle w:val="TOC1"/>
            <w:rPr>
              <w:rFonts w:ascii="Gill Sans MT" w:hAnsi="Gill Sans MT"/>
            </w:rPr>
          </w:pPr>
          <w:hyperlink w:anchor="_Toc179370445" w:history="1">
            <w:r w:rsidRPr="00FD6064">
              <w:rPr>
                <w:rFonts w:ascii="Gill Sans MT" w:hAnsi="Gill Sans MT"/>
              </w:rPr>
              <w:t>2.</w:t>
            </w:r>
            <w:r w:rsidRPr="00FD6064">
              <w:rPr>
                <w:rFonts w:ascii="Gill Sans MT" w:hAnsi="Gill Sans MT"/>
              </w:rPr>
              <w:tab/>
              <w:t>What is an Inventory Turn</w:t>
            </w:r>
            <w:r w:rsidR="00FD30C3">
              <w:rPr>
                <w:rFonts w:ascii="Gill Sans MT" w:hAnsi="Gill Sans MT"/>
              </w:rPr>
              <w:t>over</w:t>
            </w:r>
            <w:r w:rsidRPr="00FD6064">
              <w:rPr>
                <w:rFonts w:ascii="Gill Sans MT" w:hAnsi="Gill Sans MT"/>
              </w:rPr>
              <w:t xml:space="preserve"> Ratio?</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_Toc179370445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5</w:t>
            </w:r>
            <w:r w:rsidRPr="00FD6064">
              <w:rPr>
                <w:rFonts w:ascii="Gill Sans MT" w:hAnsi="Gill Sans MT"/>
                <w:webHidden/>
              </w:rPr>
              <w:fldChar w:fldCharType="end"/>
            </w:r>
          </w:hyperlink>
        </w:p>
        <w:p w14:paraId="19482D04" w14:textId="714D3FFF" w:rsidR="00231EE7" w:rsidRPr="00FD6064" w:rsidRDefault="00231EE7" w:rsidP="007975E9">
          <w:pPr>
            <w:pStyle w:val="TOC2"/>
            <w:rPr>
              <w:rFonts w:ascii="Gill Sans MT" w:hAnsi="Gill Sans MT"/>
            </w:rPr>
          </w:pPr>
          <w:hyperlink w:anchor="_Toc179370446" w:history="1">
            <w:r w:rsidRPr="00FD6064">
              <w:rPr>
                <w:rFonts w:ascii="Gill Sans MT" w:hAnsi="Gill Sans MT"/>
              </w:rPr>
              <w:t>2.1 Why Do I</w:t>
            </w:r>
            <w:r w:rsidR="00344857">
              <w:rPr>
                <w:rFonts w:ascii="Gill Sans MT" w:hAnsi="Gill Sans MT"/>
              </w:rPr>
              <w:t xml:space="preserve">nventory </w:t>
            </w:r>
            <w:r w:rsidRPr="00FD6064">
              <w:rPr>
                <w:rFonts w:ascii="Gill Sans MT" w:hAnsi="Gill Sans MT"/>
              </w:rPr>
              <w:t>T</w:t>
            </w:r>
            <w:r w:rsidR="00344857">
              <w:rPr>
                <w:rFonts w:ascii="Gill Sans MT" w:hAnsi="Gill Sans MT"/>
              </w:rPr>
              <w:t>urnove</w:t>
            </w:r>
            <w:r w:rsidR="00FD30C3">
              <w:rPr>
                <w:rFonts w:ascii="Gill Sans MT" w:hAnsi="Gill Sans MT"/>
              </w:rPr>
              <w:t>r</w:t>
            </w:r>
            <w:r w:rsidR="0092067C">
              <w:rPr>
                <w:rFonts w:ascii="Gill Sans MT" w:hAnsi="Gill Sans MT"/>
              </w:rPr>
              <w:t>s</w:t>
            </w:r>
            <w:r w:rsidRPr="00FD6064">
              <w:rPr>
                <w:rFonts w:ascii="Gill Sans MT" w:hAnsi="Gill Sans MT"/>
              </w:rPr>
              <w:t xml:space="preserve"> Matter?</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_Toc179370446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5</w:t>
            </w:r>
            <w:r w:rsidRPr="00FD6064">
              <w:rPr>
                <w:rFonts w:ascii="Gill Sans MT" w:hAnsi="Gill Sans MT"/>
                <w:webHidden/>
              </w:rPr>
              <w:fldChar w:fldCharType="end"/>
            </w:r>
          </w:hyperlink>
        </w:p>
        <w:p w14:paraId="00F3B9B7" w14:textId="31B4858A" w:rsidR="00231EE7" w:rsidRPr="00FD6064" w:rsidRDefault="00231EE7" w:rsidP="007975E9">
          <w:pPr>
            <w:pStyle w:val="TOC2"/>
            <w:rPr>
              <w:rFonts w:ascii="Gill Sans MT" w:hAnsi="Gill Sans MT"/>
            </w:rPr>
          </w:pPr>
          <w:r>
            <w:fldChar w:fldCharType="begin"/>
          </w:r>
          <w:r>
            <w:instrText>HYPERLINK \l "_Toc179370447"</w:instrText>
          </w:r>
          <w:r>
            <w:fldChar w:fldCharType="separate"/>
          </w:r>
          <w:r w:rsidRPr="00FD6064">
            <w:rPr>
              <w:rFonts w:ascii="Gill Sans MT" w:hAnsi="Gill Sans MT"/>
            </w:rPr>
            <w:t>2.2 How is</w:t>
          </w:r>
          <w:ins w:id="1" w:author="Madeline Robinson" w:date="2024-11-07T09:33:00Z" w16du:dateUtc="2024-11-07T14:33:00Z">
            <w:r w:rsidR="008E5F13">
              <w:rPr>
                <w:rFonts w:ascii="Gill Sans MT" w:hAnsi="Gill Sans MT"/>
              </w:rPr>
              <w:t xml:space="preserve"> an</w:t>
            </w:r>
          </w:ins>
          <w:r w:rsidRPr="00FD6064">
            <w:rPr>
              <w:rFonts w:ascii="Gill Sans MT" w:hAnsi="Gill Sans MT"/>
            </w:rPr>
            <w:t xml:space="preserve"> </w:t>
          </w:r>
          <w:r w:rsidR="006F72C0">
            <w:rPr>
              <w:rFonts w:ascii="Gill Sans MT" w:hAnsi="Gill Sans MT"/>
            </w:rPr>
            <w:t>Inventory Turnove</w:t>
          </w:r>
          <w:r w:rsidR="00AD6B9A">
            <w:rPr>
              <w:rFonts w:ascii="Gill Sans MT" w:hAnsi="Gill Sans MT"/>
            </w:rPr>
            <w:t>r</w:t>
          </w:r>
          <w:r w:rsidR="006F72C0" w:rsidRPr="00FD6064">
            <w:rPr>
              <w:rFonts w:ascii="Gill Sans MT" w:hAnsi="Gill Sans MT"/>
            </w:rPr>
            <w:t xml:space="preserve"> </w:t>
          </w:r>
          <w:ins w:id="2" w:author="Madeline Robinson" w:date="2024-11-07T09:33:00Z" w16du:dateUtc="2024-11-07T14:33:00Z">
            <w:r w:rsidR="008E5F13">
              <w:rPr>
                <w:rFonts w:ascii="Gill Sans MT" w:hAnsi="Gill Sans MT"/>
              </w:rPr>
              <w:t xml:space="preserve">Ratio </w:t>
            </w:r>
          </w:ins>
          <w:r w:rsidRPr="00FD6064">
            <w:rPr>
              <w:rFonts w:ascii="Gill Sans MT" w:hAnsi="Gill Sans MT"/>
            </w:rPr>
            <w:t>Calculated?</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_Toc179370447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6</w:t>
          </w:r>
          <w:r w:rsidRPr="00FD6064">
            <w:rPr>
              <w:rFonts w:ascii="Gill Sans MT" w:hAnsi="Gill Sans MT"/>
              <w:webHidden/>
            </w:rPr>
            <w:fldChar w:fldCharType="end"/>
          </w:r>
          <w:r>
            <w:rPr>
              <w:rFonts w:ascii="Gill Sans MT" w:hAnsi="Gill Sans MT"/>
            </w:rPr>
            <w:fldChar w:fldCharType="end"/>
          </w:r>
        </w:p>
        <w:p w14:paraId="21284AFE" w14:textId="4BBE762E" w:rsidR="00231EE7" w:rsidRPr="00FD6064" w:rsidRDefault="00231EE7" w:rsidP="007975E9">
          <w:pPr>
            <w:pStyle w:val="TOC2"/>
            <w:rPr>
              <w:rFonts w:ascii="Gill Sans MT" w:hAnsi="Gill Sans MT"/>
            </w:rPr>
          </w:pPr>
          <w:hyperlink w:anchor="_Toc179370448" w:history="1">
            <w:r w:rsidRPr="00FD6064">
              <w:rPr>
                <w:rFonts w:ascii="Gill Sans MT" w:hAnsi="Gill Sans MT"/>
              </w:rPr>
              <w:t xml:space="preserve">2.3 What is an </w:t>
            </w:r>
            <w:r w:rsidR="0074624E">
              <w:rPr>
                <w:rFonts w:ascii="Gill Sans MT" w:hAnsi="Gill Sans MT"/>
              </w:rPr>
              <w:t>I</w:t>
            </w:r>
            <w:r w:rsidRPr="00FD6064">
              <w:rPr>
                <w:rFonts w:ascii="Gill Sans MT" w:hAnsi="Gill Sans MT"/>
              </w:rPr>
              <w:t>deal I</w:t>
            </w:r>
            <w:r w:rsidR="006F72C0">
              <w:rPr>
                <w:rFonts w:ascii="Gill Sans MT" w:hAnsi="Gill Sans MT"/>
              </w:rPr>
              <w:t xml:space="preserve">nventory </w:t>
            </w:r>
            <w:r w:rsidRPr="00FD6064">
              <w:rPr>
                <w:rFonts w:ascii="Gill Sans MT" w:hAnsi="Gill Sans MT"/>
              </w:rPr>
              <w:t>T</w:t>
            </w:r>
            <w:r w:rsidR="006F72C0">
              <w:rPr>
                <w:rFonts w:ascii="Gill Sans MT" w:hAnsi="Gill Sans MT"/>
              </w:rPr>
              <w:t>urnover</w:t>
            </w:r>
            <w:r w:rsidRPr="00FD6064">
              <w:rPr>
                <w:rFonts w:ascii="Gill Sans MT" w:hAnsi="Gill Sans MT"/>
              </w:rPr>
              <w:t xml:space="preserve"> </w:t>
            </w:r>
            <w:r w:rsidR="006F72C0">
              <w:rPr>
                <w:rFonts w:ascii="Gill Sans MT" w:hAnsi="Gill Sans MT"/>
              </w:rPr>
              <w:t>R</w:t>
            </w:r>
            <w:r w:rsidRPr="00FD6064">
              <w:rPr>
                <w:rFonts w:ascii="Gill Sans MT" w:hAnsi="Gill Sans MT"/>
              </w:rPr>
              <w:t>at</w:t>
            </w:r>
            <w:r w:rsidR="006F72C0">
              <w:rPr>
                <w:rFonts w:ascii="Gill Sans MT" w:hAnsi="Gill Sans MT"/>
              </w:rPr>
              <w:t>io</w:t>
            </w:r>
            <w:r w:rsidRPr="00FD6064">
              <w:rPr>
                <w:rFonts w:ascii="Gill Sans MT" w:hAnsi="Gill Sans MT"/>
              </w:rPr>
              <w:t>?</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_Toc179370448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6</w:t>
            </w:r>
            <w:r w:rsidRPr="00FD6064">
              <w:rPr>
                <w:rFonts w:ascii="Gill Sans MT" w:hAnsi="Gill Sans MT"/>
                <w:webHidden/>
              </w:rPr>
              <w:fldChar w:fldCharType="end"/>
            </w:r>
          </w:hyperlink>
        </w:p>
        <w:p w14:paraId="21D1BDE1" w14:textId="47B46686" w:rsidR="00231EE7" w:rsidRPr="00261CAD" w:rsidRDefault="00231EE7" w:rsidP="007975E9">
          <w:pPr>
            <w:pStyle w:val="TOC2"/>
            <w:rPr>
              <w:rFonts w:ascii="Gill Sans MT" w:hAnsi="Gill Sans MT"/>
            </w:rPr>
          </w:pPr>
          <w:hyperlink w:anchor="_Toc179370449" w:history="1">
            <w:r w:rsidRPr="00FD6064">
              <w:rPr>
                <w:rFonts w:ascii="Gill Sans MT" w:hAnsi="Gill Sans MT"/>
              </w:rPr>
              <w:t xml:space="preserve">2.4 How </w:t>
            </w:r>
            <w:r w:rsidR="006F72C0">
              <w:rPr>
                <w:rFonts w:ascii="Gill Sans MT" w:hAnsi="Gill Sans MT"/>
              </w:rPr>
              <w:t>D</w:t>
            </w:r>
            <w:r w:rsidRPr="00FD6064">
              <w:rPr>
                <w:rFonts w:ascii="Gill Sans MT" w:hAnsi="Gill Sans MT"/>
              </w:rPr>
              <w:t>oes I</w:t>
            </w:r>
            <w:r w:rsidR="006F72C0">
              <w:rPr>
                <w:rFonts w:ascii="Gill Sans MT" w:hAnsi="Gill Sans MT"/>
              </w:rPr>
              <w:t xml:space="preserve">nventory </w:t>
            </w:r>
            <w:r w:rsidRPr="00FD6064">
              <w:rPr>
                <w:rFonts w:ascii="Gill Sans MT" w:hAnsi="Gill Sans MT"/>
              </w:rPr>
              <w:t>T</w:t>
            </w:r>
            <w:r w:rsidR="006F72C0">
              <w:rPr>
                <w:rFonts w:ascii="Gill Sans MT" w:hAnsi="Gill Sans MT"/>
              </w:rPr>
              <w:t xml:space="preserve">urnover </w:t>
            </w:r>
            <w:r w:rsidR="0074624E">
              <w:rPr>
                <w:rFonts w:ascii="Gill Sans MT" w:hAnsi="Gill Sans MT"/>
              </w:rPr>
              <w:t>F</w:t>
            </w:r>
            <w:r w:rsidRPr="00FD6064">
              <w:rPr>
                <w:rFonts w:ascii="Gill Sans MT" w:hAnsi="Gill Sans MT"/>
              </w:rPr>
              <w:t>it into a Maximum-Minimum Inventory Control System?</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_Toc179370449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7</w:t>
            </w:r>
            <w:r w:rsidRPr="00FD6064">
              <w:rPr>
                <w:rFonts w:ascii="Gill Sans MT" w:hAnsi="Gill Sans MT"/>
                <w:webHidden/>
              </w:rPr>
              <w:fldChar w:fldCharType="end"/>
            </w:r>
          </w:hyperlink>
        </w:p>
        <w:p w14:paraId="066E2A49" w14:textId="29DB92CF" w:rsidR="00231EE7" w:rsidRPr="00FD6064" w:rsidRDefault="00231EE7" w:rsidP="007975E9">
          <w:pPr>
            <w:pStyle w:val="TOC2"/>
            <w:rPr>
              <w:rFonts w:ascii="Gill Sans MT" w:hAnsi="Gill Sans MT"/>
            </w:rPr>
          </w:pPr>
          <w:hyperlink w:anchor="_Toc179370450" w:history="1">
            <w:r w:rsidRPr="00FD6064">
              <w:rPr>
                <w:rFonts w:ascii="Gill Sans MT" w:hAnsi="Gill Sans MT"/>
              </w:rPr>
              <w:t>2.5 Current State of Stock Monitoring at Last-Mile Facilities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_Toc179370450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9</w:t>
            </w:r>
            <w:r w:rsidRPr="00FD6064">
              <w:rPr>
                <w:rFonts w:ascii="Gill Sans MT" w:hAnsi="Gill Sans MT"/>
                <w:webHidden/>
              </w:rPr>
              <w:fldChar w:fldCharType="end"/>
            </w:r>
          </w:hyperlink>
        </w:p>
        <w:p w14:paraId="4B58DD91" w14:textId="650E24DB" w:rsidR="00231EE7" w:rsidRPr="00FD6064" w:rsidRDefault="00231EE7" w:rsidP="007975E9">
          <w:pPr>
            <w:pStyle w:val="TOC2"/>
            <w:rPr>
              <w:rFonts w:ascii="Gill Sans MT" w:hAnsi="Gill Sans MT"/>
            </w:rPr>
          </w:pPr>
          <w:hyperlink w:anchor="_Toc179370451" w:history="1">
            <w:r w:rsidRPr="00FD6064">
              <w:rPr>
                <w:rFonts w:ascii="Gill Sans MT" w:hAnsi="Gill Sans MT"/>
              </w:rPr>
              <w:t>2.6 How Does Inventory Turn</w:t>
            </w:r>
            <w:r w:rsidR="0074624E">
              <w:rPr>
                <w:rFonts w:ascii="Gill Sans MT" w:hAnsi="Gill Sans MT"/>
              </w:rPr>
              <w:t>over</w:t>
            </w:r>
            <w:r w:rsidRPr="00FD6064">
              <w:rPr>
                <w:rFonts w:ascii="Gill Sans MT" w:hAnsi="Gill Sans MT"/>
              </w:rPr>
              <w:t xml:space="preserve"> Ratio Differ from More Commonly Tracked Metrics?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_Toc179370451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11</w:t>
            </w:r>
            <w:r w:rsidRPr="00FD6064">
              <w:rPr>
                <w:rFonts w:ascii="Gill Sans MT" w:hAnsi="Gill Sans MT"/>
                <w:webHidden/>
              </w:rPr>
              <w:fldChar w:fldCharType="end"/>
            </w:r>
          </w:hyperlink>
        </w:p>
        <w:p w14:paraId="2B38D7DC" w14:textId="68636EE6" w:rsidR="00231EE7" w:rsidRPr="00261CAD" w:rsidRDefault="00231EE7" w:rsidP="00D202E9">
          <w:pPr>
            <w:pStyle w:val="TOC1"/>
            <w:rPr>
              <w:rFonts w:ascii="Gill Sans MT" w:hAnsi="Gill Sans MT"/>
            </w:rPr>
          </w:pPr>
          <w:hyperlink w:anchor="_Toc179370452" w:history="1">
            <w:r w:rsidRPr="00FD6064">
              <w:rPr>
                <w:rFonts w:ascii="Gill Sans MT" w:hAnsi="Gill Sans MT"/>
              </w:rPr>
              <w:t>3.</w:t>
            </w:r>
            <w:r w:rsidRPr="00261CAD">
              <w:rPr>
                <w:rFonts w:ascii="Gill Sans MT" w:hAnsi="Gill Sans MT"/>
              </w:rPr>
              <w:tab/>
            </w:r>
            <w:r w:rsidRPr="00FD6064">
              <w:rPr>
                <w:rFonts w:ascii="Gill Sans MT" w:hAnsi="Gill Sans MT"/>
              </w:rPr>
              <w:t>The Facility Inventory Turnover Analysis (FITA) Dashboard</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_Toc179370452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13</w:t>
            </w:r>
            <w:r w:rsidRPr="00FD6064">
              <w:rPr>
                <w:rFonts w:ascii="Gill Sans MT" w:hAnsi="Gill Sans MT"/>
                <w:webHidden/>
              </w:rPr>
              <w:fldChar w:fldCharType="end"/>
            </w:r>
          </w:hyperlink>
        </w:p>
        <w:p w14:paraId="3EBDDC5A" w14:textId="28D51A6C" w:rsidR="00231EE7" w:rsidRPr="00FD6064" w:rsidRDefault="00231EE7" w:rsidP="007975E9">
          <w:pPr>
            <w:pStyle w:val="TOC2"/>
            <w:rPr>
              <w:rFonts w:ascii="Gill Sans MT" w:hAnsi="Gill Sans MT"/>
            </w:rPr>
          </w:pPr>
          <w:hyperlink w:anchor="_Toc179370453" w:history="1">
            <w:r w:rsidRPr="00FD6064">
              <w:rPr>
                <w:rFonts w:ascii="Gill Sans MT" w:hAnsi="Gill Sans MT"/>
              </w:rPr>
              <w:t>3.1 Country Example Use Case: How to Apply I</w:t>
            </w:r>
            <w:r w:rsidR="007C696A">
              <w:rPr>
                <w:rFonts w:ascii="Gill Sans MT" w:hAnsi="Gill Sans MT"/>
              </w:rPr>
              <w:t xml:space="preserve">nventory </w:t>
            </w:r>
            <w:r w:rsidRPr="00FD6064">
              <w:rPr>
                <w:rFonts w:ascii="Gill Sans MT" w:hAnsi="Gill Sans MT"/>
              </w:rPr>
              <w:t>T</w:t>
            </w:r>
            <w:r w:rsidR="007C696A">
              <w:rPr>
                <w:rFonts w:ascii="Gill Sans MT" w:hAnsi="Gill Sans MT"/>
              </w:rPr>
              <w:t>urnover Ratio</w:t>
            </w:r>
            <w:r w:rsidRPr="00FD6064">
              <w:rPr>
                <w:rFonts w:ascii="Gill Sans MT" w:hAnsi="Gill Sans MT"/>
              </w:rPr>
              <w:t>s for Insights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_Toc179370453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15</w:t>
            </w:r>
            <w:r w:rsidRPr="00FD6064">
              <w:rPr>
                <w:rFonts w:ascii="Gill Sans MT" w:hAnsi="Gill Sans MT"/>
                <w:webHidden/>
              </w:rPr>
              <w:fldChar w:fldCharType="end"/>
            </w:r>
          </w:hyperlink>
        </w:p>
        <w:p w14:paraId="14BB42D6" w14:textId="51FEF9EB" w:rsidR="00231EE7" w:rsidRPr="00FD6064" w:rsidRDefault="00231EE7" w:rsidP="00D202E9">
          <w:pPr>
            <w:pStyle w:val="TOC1"/>
            <w:rPr>
              <w:rFonts w:ascii="Gill Sans MT" w:hAnsi="Gill Sans MT"/>
            </w:rPr>
          </w:pPr>
          <w:hyperlink w:anchor="_Toc179370454" w:history="1">
            <w:r w:rsidRPr="00FD6064">
              <w:rPr>
                <w:rFonts w:ascii="Gill Sans MT" w:hAnsi="Gill Sans MT"/>
              </w:rPr>
              <w:t>4.</w:t>
            </w:r>
            <w:r w:rsidRPr="00FD6064">
              <w:rPr>
                <w:rFonts w:ascii="Gill Sans MT" w:hAnsi="Gill Sans MT"/>
              </w:rPr>
              <w:tab/>
              <w:t>Next Steps</w:t>
            </w:r>
            <w:r w:rsidRPr="00FD6064">
              <w:rPr>
                <w:rFonts w:ascii="Gill Sans MT" w:hAnsi="Gill Sans MT"/>
                <w:webHidden/>
              </w:rPr>
              <w:tab/>
            </w:r>
            <w:r w:rsidRPr="00FD6064">
              <w:rPr>
                <w:rFonts w:ascii="Gill Sans MT" w:hAnsi="Gill Sans MT"/>
                <w:webHidden/>
              </w:rPr>
              <w:fldChar w:fldCharType="begin"/>
            </w:r>
            <w:r w:rsidRPr="00FD6064">
              <w:rPr>
                <w:rFonts w:ascii="Gill Sans MT" w:hAnsi="Gill Sans MT"/>
                <w:webHidden/>
              </w:rPr>
              <w:instrText xml:space="preserve"> PAGEREF _Toc179370454 \h </w:instrText>
            </w:r>
            <w:r w:rsidRPr="00FD6064">
              <w:rPr>
                <w:rFonts w:ascii="Gill Sans MT" w:hAnsi="Gill Sans MT"/>
                <w:webHidden/>
              </w:rPr>
            </w:r>
            <w:r w:rsidRPr="00FD6064">
              <w:rPr>
                <w:rFonts w:ascii="Gill Sans MT" w:hAnsi="Gill Sans MT"/>
                <w:webHidden/>
              </w:rPr>
              <w:fldChar w:fldCharType="separate"/>
            </w:r>
            <w:r w:rsidR="00A9082A" w:rsidRPr="00FD6064">
              <w:rPr>
                <w:rFonts w:ascii="Gill Sans MT" w:hAnsi="Gill Sans MT"/>
                <w:webHidden/>
              </w:rPr>
              <w:t>20</w:t>
            </w:r>
            <w:r w:rsidRPr="00FD6064">
              <w:rPr>
                <w:rFonts w:ascii="Gill Sans MT" w:hAnsi="Gill Sans MT"/>
                <w:webHidden/>
              </w:rPr>
              <w:fldChar w:fldCharType="end"/>
            </w:r>
          </w:hyperlink>
        </w:p>
        <w:p w14:paraId="1BE62E7D" w14:textId="5AFBDC41" w:rsidR="00231EE7" w:rsidRPr="00FD6064" w:rsidRDefault="00231EE7">
          <w:pPr>
            <w:rPr>
              <w:rFonts w:ascii="Gill Sans MT" w:hAnsi="Gill Sans MT"/>
            </w:rPr>
          </w:pPr>
          <w:r w:rsidRPr="00FD6064">
            <w:rPr>
              <w:rFonts w:ascii="Gill Sans MT" w:hAnsi="Gill Sans MT"/>
            </w:rPr>
            <w:fldChar w:fldCharType="end"/>
          </w:r>
        </w:p>
      </w:sdtContent>
    </w:sdt>
    <w:p w14:paraId="6F6AC974" w14:textId="77777777" w:rsidR="00231EE7" w:rsidRPr="00FD6064" w:rsidRDefault="00231EE7" w:rsidP="00231EE7">
      <w:pPr>
        <w:pStyle w:val="BodyCopy"/>
      </w:pPr>
    </w:p>
    <w:p w14:paraId="2E89CD19" w14:textId="77777777" w:rsidR="00231EE7" w:rsidRPr="00FD6064" w:rsidRDefault="00231EE7">
      <w:pPr>
        <w:pBdr>
          <w:top w:val="none" w:sz="0" w:space="0" w:color="auto"/>
          <w:left w:val="none" w:sz="0" w:space="0" w:color="auto"/>
          <w:bottom w:val="none" w:sz="0" w:space="0" w:color="auto"/>
          <w:right w:val="none" w:sz="0" w:space="0" w:color="auto"/>
          <w:between w:val="none" w:sz="0" w:space="0" w:color="auto"/>
        </w:pBdr>
        <w:rPr>
          <w:rFonts w:ascii="Gill Sans MT" w:eastAsia="Times New Roman" w:hAnsi="Gill Sans MT" w:cs="Times New Roman"/>
          <w:b/>
          <w:bCs/>
          <w:color w:val="C2113A"/>
          <w:sz w:val="40"/>
          <w:szCs w:val="52"/>
        </w:rPr>
      </w:pPr>
      <w:bookmarkStart w:id="3" w:name="_heading=h.30j0zll" w:colFirst="0" w:colLast="0"/>
      <w:bookmarkStart w:id="4" w:name="_Toc179370442"/>
      <w:bookmarkEnd w:id="3"/>
      <w:r w:rsidRPr="00FD6064">
        <w:rPr>
          <w:rFonts w:ascii="Gill Sans MT" w:hAnsi="Gill Sans MT"/>
        </w:rPr>
        <w:br w:type="page"/>
      </w:r>
    </w:p>
    <w:p w14:paraId="17591DF1" w14:textId="45823075" w:rsidR="008C090D" w:rsidRPr="00FD6064" w:rsidRDefault="00AE7790" w:rsidP="003C4345">
      <w:pPr>
        <w:pStyle w:val="Head1"/>
      </w:pPr>
      <w:r w:rsidRPr="00FD6064">
        <w:lastRenderedPageBreak/>
        <w:t>Acknowledgments</w:t>
      </w:r>
      <w:bookmarkEnd w:id="4"/>
      <w:r w:rsidRPr="00FD6064">
        <w:t xml:space="preserve"> </w:t>
      </w:r>
    </w:p>
    <w:p w14:paraId="17591DF2" w14:textId="653D3E43" w:rsidR="008C090D" w:rsidRPr="00FD6064" w:rsidRDefault="00AE7790">
      <w:pPr>
        <w:rPr>
          <w:rFonts w:ascii="Gill Sans MT" w:hAnsi="Gill Sans MT"/>
          <w:b/>
        </w:rPr>
      </w:pPr>
      <w:bookmarkStart w:id="5" w:name="_heading=h.3znysh7" w:colFirst="0" w:colLast="0"/>
      <w:bookmarkEnd w:id="5"/>
      <w:r w:rsidRPr="00FD6064">
        <w:rPr>
          <w:rFonts w:ascii="Gill Sans MT" w:hAnsi="Gill Sans MT"/>
        </w:rPr>
        <w:t>This learning guide and associated interactive tool were supported by the USAID Office of Population and Reproductive Health. The authors would like to thank Kevin Gandhi and Kevin Pilz for their guidance and support. </w:t>
      </w:r>
      <w:r w:rsidR="00B71990" w:rsidRPr="00FD6064">
        <w:rPr>
          <w:rFonts w:ascii="Gill Sans MT" w:hAnsi="Gill Sans MT"/>
        </w:rPr>
        <w:t xml:space="preserve">They would also like to thank </w:t>
      </w:r>
      <w:r w:rsidR="00F65F29" w:rsidRPr="00FD6064">
        <w:rPr>
          <w:rFonts w:ascii="Gill Sans MT" w:hAnsi="Gill Sans MT"/>
        </w:rPr>
        <w:t xml:space="preserve">Daniel Taddesse and the Malawi field office for offering their eLMIS data and </w:t>
      </w:r>
      <w:r w:rsidR="00333F71" w:rsidRPr="00FD6064">
        <w:rPr>
          <w:rFonts w:ascii="Gill Sans MT" w:hAnsi="Gill Sans MT"/>
        </w:rPr>
        <w:t xml:space="preserve">feedback and </w:t>
      </w:r>
      <w:r w:rsidR="00F65F29" w:rsidRPr="00FD6064">
        <w:rPr>
          <w:rFonts w:ascii="Gill Sans MT" w:hAnsi="Gill Sans MT"/>
        </w:rPr>
        <w:t>guidance for the development of this tool</w:t>
      </w:r>
      <w:r w:rsidR="00333F71" w:rsidRPr="00FD6064">
        <w:rPr>
          <w:rFonts w:ascii="Gill Sans MT" w:hAnsi="Gill Sans MT"/>
        </w:rPr>
        <w:t xml:space="preserve"> and learning guide; the data </w:t>
      </w:r>
      <w:r w:rsidR="00F65F29" w:rsidRPr="00FD6064">
        <w:rPr>
          <w:rFonts w:ascii="Gill Sans MT" w:hAnsi="Gill Sans MT"/>
        </w:rPr>
        <w:t xml:space="preserve">has been anonymized in the use cases in this report. </w:t>
      </w:r>
      <w:r w:rsidRPr="00FD6064">
        <w:rPr>
          <w:rFonts w:ascii="Gill Sans MT" w:hAnsi="Gill Sans MT"/>
        </w:rPr>
        <w:t xml:space="preserve">The draft was a collaborative effort between several GHSC-PSM Health Systems Strengthening (HSS) teams who drafted or reviewed the guidance, including HSS Warehousing and Distribution &amp; Supply Chain Innovations (Jaya Chimnani, Steven Thomas), HSS Technical Director (Barry Chovitz), HSS Advanced Analytics (Eileen Patten, Japnit Kaur), and HSS Director Ralph Titus. Special thanks also to Andrew Inglis, former HSS Advanced Analytics team </w:t>
      </w:r>
      <w:proofErr w:type="gramStart"/>
      <w:r w:rsidRPr="00FD6064">
        <w:rPr>
          <w:rFonts w:ascii="Gill Sans MT" w:hAnsi="Gill Sans MT"/>
        </w:rPr>
        <w:t>lead</w:t>
      </w:r>
      <w:proofErr w:type="gramEnd"/>
      <w:r w:rsidRPr="00FD6064">
        <w:rPr>
          <w:rFonts w:ascii="Gill Sans MT" w:hAnsi="Gill Sans MT"/>
        </w:rPr>
        <w:t xml:space="preserve">, and the country directors who participated in the survey. We thank all contributors and reviewers for their input. </w:t>
      </w:r>
    </w:p>
    <w:p w14:paraId="20BCB7A0" w14:textId="77777777" w:rsidR="00231EE7" w:rsidRPr="00FD6064" w:rsidRDefault="00231EE7">
      <w:pPr>
        <w:pBdr>
          <w:top w:val="none" w:sz="0" w:space="0" w:color="auto"/>
          <w:left w:val="none" w:sz="0" w:space="0" w:color="auto"/>
          <w:bottom w:val="none" w:sz="0" w:space="0" w:color="auto"/>
          <w:right w:val="none" w:sz="0" w:space="0" w:color="auto"/>
          <w:between w:val="none" w:sz="0" w:space="0" w:color="auto"/>
        </w:pBdr>
        <w:rPr>
          <w:rFonts w:ascii="Gill Sans MT" w:eastAsia="Times New Roman" w:hAnsi="Gill Sans MT" w:cs="Times New Roman"/>
          <w:b/>
          <w:bCs/>
          <w:color w:val="C2113A"/>
          <w:sz w:val="40"/>
          <w:szCs w:val="52"/>
        </w:rPr>
      </w:pPr>
      <w:bookmarkStart w:id="6" w:name="_Toc179370443"/>
      <w:r w:rsidRPr="00FD6064">
        <w:rPr>
          <w:rFonts w:ascii="Gill Sans MT" w:hAnsi="Gill Sans MT"/>
        </w:rPr>
        <w:br w:type="page"/>
      </w:r>
    </w:p>
    <w:p w14:paraId="176BD5F1" w14:textId="77777777" w:rsidR="00DA5FFC" w:rsidRPr="00FD6064" w:rsidRDefault="00DA5FFC" w:rsidP="00DA5FFC">
      <w:pPr>
        <w:keepNext/>
        <w:spacing w:after="400" w:line="240" w:lineRule="auto"/>
        <w:rPr>
          <w:rFonts w:ascii="Gill Sans MT" w:hAnsi="Gill Sans MT"/>
          <w:b/>
          <w:color w:val="C2113A"/>
          <w:sz w:val="40"/>
          <w:szCs w:val="40"/>
        </w:rPr>
      </w:pPr>
      <w:commentRangeStart w:id="7"/>
      <w:r w:rsidRPr="00FD6064">
        <w:rPr>
          <w:rFonts w:ascii="Gill Sans MT" w:hAnsi="Gill Sans MT"/>
          <w:b/>
          <w:color w:val="C2113A"/>
          <w:sz w:val="40"/>
          <w:szCs w:val="40"/>
        </w:rPr>
        <w:lastRenderedPageBreak/>
        <w:t>Acronyms</w:t>
      </w:r>
      <w:commentRangeEnd w:id="7"/>
      <w:r w:rsidR="006023EB">
        <w:rPr>
          <w:rStyle w:val="CommentReference"/>
          <w:rFonts w:ascii="Calibri" w:eastAsia="Calibri" w:hAnsi="Calibri" w:cs="Calibri"/>
        </w:rPr>
        <w:commentReference w:id="7"/>
      </w:r>
    </w:p>
    <w:tbl>
      <w:tblPr>
        <w:tblW w:w="9350" w:type="dxa"/>
        <w:tblInd w:w="-86"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7825"/>
      </w:tblGrid>
      <w:tr w:rsidR="00E02716" w:rsidRPr="00FD6064" w14:paraId="5B68AA56" w14:textId="77777777" w:rsidTr="007D3230">
        <w:trPr>
          <w:trHeight w:val="147"/>
        </w:trPr>
        <w:tc>
          <w:tcPr>
            <w:tcW w:w="1525" w:type="dxa"/>
          </w:tcPr>
          <w:p w14:paraId="1EFB4CC7" w14:textId="70094697" w:rsidR="00DA5FFC" w:rsidRPr="00FD6064" w:rsidRDefault="00DA5FFC">
            <w:pPr>
              <w:spacing w:after="20"/>
              <w:ind w:left="274" w:hanging="274"/>
              <w:rPr>
                <w:rFonts w:ascii="Gill Sans MT" w:hAnsi="Gill Sans MT"/>
              </w:rPr>
            </w:pPr>
            <w:r w:rsidRPr="00FD6064">
              <w:rPr>
                <w:rFonts w:ascii="Gill Sans MT" w:hAnsi="Gill Sans MT"/>
              </w:rPr>
              <w:t>AMC</w:t>
            </w:r>
          </w:p>
        </w:tc>
        <w:tc>
          <w:tcPr>
            <w:tcW w:w="7825" w:type="dxa"/>
          </w:tcPr>
          <w:p w14:paraId="29BD3A0C" w14:textId="69AFE097" w:rsidR="00DA5FFC" w:rsidRPr="00FD6064" w:rsidRDefault="00DA5FFC">
            <w:pPr>
              <w:spacing w:after="20"/>
              <w:ind w:left="274" w:hanging="274"/>
              <w:rPr>
                <w:rFonts w:ascii="Gill Sans MT" w:hAnsi="Gill Sans MT"/>
              </w:rPr>
            </w:pPr>
            <w:r w:rsidRPr="00FD6064">
              <w:rPr>
                <w:rFonts w:ascii="Gill Sans MT" w:hAnsi="Gill Sans MT"/>
              </w:rPr>
              <w:t>Average Monthly Consumption</w:t>
            </w:r>
          </w:p>
        </w:tc>
      </w:tr>
      <w:tr w:rsidR="00E02716" w:rsidRPr="00FD6064" w14:paraId="4303B716" w14:textId="77777777" w:rsidTr="007D3230">
        <w:tc>
          <w:tcPr>
            <w:tcW w:w="1525" w:type="dxa"/>
          </w:tcPr>
          <w:p w14:paraId="595B8620" w14:textId="602319B5" w:rsidR="00DA5FFC" w:rsidRPr="00FD6064" w:rsidRDefault="00DA5FFC">
            <w:pPr>
              <w:spacing w:after="20"/>
              <w:ind w:left="274" w:hanging="274"/>
              <w:rPr>
                <w:rFonts w:ascii="Gill Sans MT" w:hAnsi="Gill Sans MT"/>
              </w:rPr>
            </w:pPr>
            <w:r w:rsidRPr="00FD6064">
              <w:rPr>
                <w:rFonts w:ascii="Gill Sans MT" w:hAnsi="Gill Sans MT"/>
              </w:rPr>
              <w:t xml:space="preserve">CEO </w:t>
            </w:r>
          </w:p>
        </w:tc>
        <w:tc>
          <w:tcPr>
            <w:tcW w:w="7825" w:type="dxa"/>
          </w:tcPr>
          <w:p w14:paraId="27354E25" w14:textId="6CCF69F5" w:rsidR="00DA5FFC" w:rsidRPr="00FD6064" w:rsidRDefault="00DA5FFC">
            <w:pPr>
              <w:spacing w:after="20"/>
              <w:ind w:left="274" w:hanging="274"/>
              <w:rPr>
                <w:rFonts w:ascii="Gill Sans MT" w:hAnsi="Gill Sans MT"/>
              </w:rPr>
            </w:pPr>
            <w:r w:rsidRPr="00FD6064">
              <w:rPr>
                <w:rFonts w:ascii="Gill Sans MT" w:hAnsi="Gill Sans MT"/>
              </w:rPr>
              <w:t>Chief Executive Officer</w:t>
            </w:r>
          </w:p>
        </w:tc>
      </w:tr>
      <w:tr w:rsidR="00E02716" w:rsidRPr="00FD6064" w14:paraId="133698A8" w14:textId="77777777" w:rsidTr="007D3230">
        <w:tc>
          <w:tcPr>
            <w:tcW w:w="1525" w:type="dxa"/>
          </w:tcPr>
          <w:p w14:paraId="00939213" w14:textId="31E96485" w:rsidR="00DA5FFC" w:rsidRPr="00FD6064" w:rsidRDefault="00DA5FFC">
            <w:pPr>
              <w:spacing w:after="20"/>
              <w:ind w:left="274" w:hanging="274"/>
              <w:rPr>
                <w:rFonts w:ascii="Gill Sans MT" w:hAnsi="Gill Sans MT"/>
              </w:rPr>
            </w:pPr>
            <w:r w:rsidRPr="00FD6064">
              <w:rPr>
                <w:rFonts w:ascii="Gill Sans MT" w:hAnsi="Gill Sans MT"/>
              </w:rPr>
              <w:t xml:space="preserve">eLMIS </w:t>
            </w:r>
          </w:p>
        </w:tc>
        <w:tc>
          <w:tcPr>
            <w:tcW w:w="7825" w:type="dxa"/>
          </w:tcPr>
          <w:p w14:paraId="38579687" w14:textId="49858D3B" w:rsidR="00DA5FFC" w:rsidRPr="00FD6064" w:rsidRDefault="00DA5FFC">
            <w:pPr>
              <w:spacing w:after="20"/>
              <w:ind w:left="274" w:hanging="274"/>
              <w:rPr>
                <w:rFonts w:ascii="Gill Sans MT" w:hAnsi="Gill Sans MT"/>
              </w:rPr>
            </w:pPr>
            <w:r w:rsidRPr="00FD6064">
              <w:rPr>
                <w:rFonts w:ascii="Gill Sans MT" w:hAnsi="Gill Sans MT"/>
              </w:rPr>
              <w:t>Electronic Logistics Management Information System</w:t>
            </w:r>
          </w:p>
        </w:tc>
      </w:tr>
      <w:tr w:rsidR="00E02716" w:rsidRPr="00FD6064" w14:paraId="674E12E6" w14:textId="77777777" w:rsidTr="007D3230">
        <w:tc>
          <w:tcPr>
            <w:tcW w:w="1525" w:type="dxa"/>
          </w:tcPr>
          <w:p w14:paraId="308B1B48" w14:textId="0F1989D8" w:rsidR="00DA5FFC" w:rsidRPr="00FD6064" w:rsidRDefault="00DA5FFC">
            <w:pPr>
              <w:spacing w:after="20"/>
              <w:ind w:left="274" w:hanging="274"/>
              <w:rPr>
                <w:rFonts w:ascii="Gill Sans MT" w:hAnsi="Gill Sans MT"/>
              </w:rPr>
            </w:pPr>
            <w:r w:rsidRPr="00FD6064">
              <w:rPr>
                <w:rFonts w:ascii="Gill Sans MT" w:hAnsi="Gill Sans MT"/>
              </w:rPr>
              <w:t xml:space="preserve">FITA </w:t>
            </w:r>
          </w:p>
        </w:tc>
        <w:tc>
          <w:tcPr>
            <w:tcW w:w="7825" w:type="dxa"/>
          </w:tcPr>
          <w:p w14:paraId="63A2601D" w14:textId="7533918F" w:rsidR="00DA5FFC" w:rsidRPr="00FD6064" w:rsidRDefault="00DA5FFC">
            <w:pPr>
              <w:spacing w:after="20"/>
              <w:ind w:left="274" w:hanging="274"/>
              <w:rPr>
                <w:rFonts w:ascii="Gill Sans MT" w:hAnsi="Gill Sans MT"/>
              </w:rPr>
            </w:pPr>
            <w:r w:rsidRPr="00FD6064">
              <w:rPr>
                <w:rFonts w:ascii="Gill Sans MT" w:hAnsi="Gill Sans MT"/>
              </w:rPr>
              <w:t>Facility Inventory Turnover Analysis</w:t>
            </w:r>
          </w:p>
        </w:tc>
      </w:tr>
      <w:tr w:rsidR="00E02716" w:rsidRPr="00FD6064" w14:paraId="1544C8E6" w14:textId="77777777" w:rsidTr="007D3230">
        <w:tc>
          <w:tcPr>
            <w:tcW w:w="1525" w:type="dxa"/>
          </w:tcPr>
          <w:p w14:paraId="3937DDA4" w14:textId="4A28729B" w:rsidR="00DA5FFC" w:rsidRPr="00FD6064" w:rsidRDefault="00DA5FFC">
            <w:pPr>
              <w:spacing w:after="20"/>
              <w:ind w:left="274" w:hanging="274"/>
              <w:rPr>
                <w:rFonts w:ascii="Gill Sans MT" w:hAnsi="Gill Sans MT"/>
              </w:rPr>
            </w:pPr>
            <w:r w:rsidRPr="00FD6064">
              <w:rPr>
                <w:rFonts w:ascii="Gill Sans MT" w:hAnsi="Gill Sans MT"/>
              </w:rPr>
              <w:t xml:space="preserve">GHSC-PSM </w:t>
            </w:r>
          </w:p>
        </w:tc>
        <w:tc>
          <w:tcPr>
            <w:tcW w:w="7825" w:type="dxa"/>
          </w:tcPr>
          <w:p w14:paraId="2F3EBF7C" w14:textId="34FECB35" w:rsidR="00DA5FFC" w:rsidRPr="00FD6064" w:rsidRDefault="00DA5FFC">
            <w:pPr>
              <w:spacing w:after="20"/>
              <w:ind w:left="274" w:hanging="274"/>
              <w:rPr>
                <w:rFonts w:ascii="Gill Sans MT" w:hAnsi="Gill Sans MT"/>
              </w:rPr>
            </w:pPr>
            <w:r w:rsidRPr="00FD6064">
              <w:rPr>
                <w:rFonts w:ascii="Gill Sans MT" w:hAnsi="Gill Sans MT"/>
              </w:rPr>
              <w:t>Global Health Supply Chain Program-Procurement and Supply Management</w:t>
            </w:r>
          </w:p>
        </w:tc>
      </w:tr>
      <w:tr w:rsidR="00E02716" w:rsidRPr="00FD6064" w14:paraId="1AD214B4" w14:textId="77777777" w:rsidTr="007D3230">
        <w:tc>
          <w:tcPr>
            <w:tcW w:w="1525" w:type="dxa"/>
          </w:tcPr>
          <w:p w14:paraId="0ADBD2A9" w14:textId="2F62EEE4" w:rsidR="00DA5FFC" w:rsidRPr="00FD6064" w:rsidRDefault="00DA5FFC">
            <w:pPr>
              <w:spacing w:after="20"/>
              <w:ind w:left="274" w:hanging="274"/>
              <w:rPr>
                <w:rFonts w:ascii="Gill Sans MT" w:hAnsi="Gill Sans MT"/>
              </w:rPr>
            </w:pPr>
            <w:r w:rsidRPr="00FD6064">
              <w:rPr>
                <w:rFonts w:ascii="Gill Sans MT" w:hAnsi="Gill Sans MT"/>
              </w:rPr>
              <w:t xml:space="preserve">GUI </w:t>
            </w:r>
          </w:p>
        </w:tc>
        <w:tc>
          <w:tcPr>
            <w:tcW w:w="7825" w:type="dxa"/>
          </w:tcPr>
          <w:p w14:paraId="2E2D4C3A" w14:textId="750EFFE0" w:rsidR="00DA5FFC" w:rsidRPr="00FD6064" w:rsidRDefault="00DA5FFC">
            <w:pPr>
              <w:spacing w:after="20"/>
              <w:ind w:left="274" w:hanging="274"/>
              <w:rPr>
                <w:rFonts w:ascii="Gill Sans MT" w:hAnsi="Gill Sans MT"/>
              </w:rPr>
            </w:pPr>
            <w:r w:rsidRPr="00FD6064">
              <w:rPr>
                <w:rFonts w:ascii="Gill Sans MT" w:hAnsi="Gill Sans MT"/>
              </w:rPr>
              <w:t>Graphical User Interface</w:t>
            </w:r>
          </w:p>
        </w:tc>
      </w:tr>
      <w:tr w:rsidR="00E02716" w:rsidRPr="00FD6064" w14:paraId="0697295C" w14:textId="77777777" w:rsidTr="007D3230">
        <w:tc>
          <w:tcPr>
            <w:tcW w:w="1525" w:type="dxa"/>
          </w:tcPr>
          <w:p w14:paraId="72816354" w14:textId="28A44067" w:rsidR="00DA5FFC" w:rsidRPr="00FD6064" w:rsidRDefault="00DA5FFC">
            <w:pPr>
              <w:spacing w:after="20"/>
              <w:ind w:left="274" w:hanging="274"/>
              <w:rPr>
                <w:rFonts w:ascii="Gill Sans MT" w:hAnsi="Gill Sans MT"/>
              </w:rPr>
            </w:pPr>
            <w:r w:rsidRPr="00FD6064">
              <w:rPr>
                <w:rFonts w:ascii="Gill Sans MT" w:hAnsi="Gill Sans MT"/>
              </w:rPr>
              <w:t xml:space="preserve">KPI </w:t>
            </w:r>
          </w:p>
        </w:tc>
        <w:tc>
          <w:tcPr>
            <w:tcW w:w="7825" w:type="dxa"/>
          </w:tcPr>
          <w:p w14:paraId="68CC7451" w14:textId="2A144B63" w:rsidR="00DA5FFC" w:rsidRPr="00FD6064" w:rsidRDefault="00DA5FFC">
            <w:pPr>
              <w:spacing w:after="20"/>
              <w:ind w:left="274" w:hanging="274"/>
              <w:rPr>
                <w:rFonts w:ascii="Gill Sans MT" w:hAnsi="Gill Sans MT"/>
              </w:rPr>
            </w:pPr>
            <w:r w:rsidRPr="00FD6064">
              <w:rPr>
                <w:rFonts w:ascii="Gill Sans MT" w:hAnsi="Gill Sans MT"/>
              </w:rPr>
              <w:t>Key Performance Indicator</w:t>
            </w:r>
          </w:p>
        </w:tc>
      </w:tr>
      <w:tr w:rsidR="00E02716" w:rsidRPr="00FD6064" w14:paraId="085BD7E8" w14:textId="77777777" w:rsidTr="007D3230">
        <w:tc>
          <w:tcPr>
            <w:tcW w:w="1525" w:type="dxa"/>
          </w:tcPr>
          <w:p w14:paraId="701A7168" w14:textId="4AA4D75A" w:rsidR="00DA5FFC" w:rsidRPr="00FD6064" w:rsidRDefault="00DA5FFC">
            <w:pPr>
              <w:spacing w:after="20"/>
              <w:ind w:left="274" w:hanging="274"/>
              <w:rPr>
                <w:rFonts w:ascii="Gill Sans MT" w:hAnsi="Gill Sans MT"/>
              </w:rPr>
            </w:pPr>
            <w:r w:rsidRPr="00FD6064">
              <w:rPr>
                <w:rFonts w:ascii="Gill Sans MT" w:hAnsi="Gill Sans MT"/>
              </w:rPr>
              <w:t xml:space="preserve">LMIS </w:t>
            </w:r>
          </w:p>
        </w:tc>
        <w:tc>
          <w:tcPr>
            <w:tcW w:w="7825" w:type="dxa"/>
          </w:tcPr>
          <w:p w14:paraId="417D8B75" w14:textId="3E5DAC2E" w:rsidR="00DA5FFC" w:rsidRPr="00FD6064" w:rsidRDefault="00DA5FFC">
            <w:pPr>
              <w:spacing w:after="20"/>
              <w:ind w:left="274" w:hanging="274"/>
              <w:rPr>
                <w:rFonts w:ascii="Gill Sans MT" w:hAnsi="Gill Sans MT"/>
              </w:rPr>
            </w:pPr>
            <w:r w:rsidRPr="00FD6064">
              <w:rPr>
                <w:rFonts w:ascii="Gill Sans MT" w:hAnsi="Gill Sans MT"/>
              </w:rPr>
              <w:t>Logistics Management Information System</w:t>
            </w:r>
          </w:p>
        </w:tc>
      </w:tr>
      <w:tr w:rsidR="00E02716" w:rsidRPr="00FD6064" w14:paraId="03FDE8C6" w14:textId="77777777" w:rsidTr="007D3230">
        <w:tc>
          <w:tcPr>
            <w:tcW w:w="1525" w:type="dxa"/>
          </w:tcPr>
          <w:p w14:paraId="46768EF0" w14:textId="02C3DB3E" w:rsidR="00DA5FFC" w:rsidRPr="00FD6064" w:rsidRDefault="00DA5FFC">
            <w:pPr>
              <w:spacing w:after="20"/>
              <w:ind w:left="274" w:hanging="274"/>
              <w:rPr>
                <w:rFonts w:ascii="Gill Sans MT" w:hAnsi="Gill Sans MT"/>
              </w:rPr>
            </w:pPr>
            <w:r w:rsidRPr="00FD6064">
              <w:rPr>
                <w:rFonts w:ascii="Gill Sans MT" w:hAnsi="Gill Sans MT"/>
              </w:rPr>
              <w:t xml:space="preserve">MOS </w:t>
            </w:r>
          </w:p>
        </w:tc>
        <w:tc>
          <w:tcPr>
            <w:tcW w:w="7825" w:type="dxa"/>
          </w:tcPr>
          <w:p w14:paraId="4D5654BE" w14:textId="3C162015" w:rsidR="00DA5FFC" w:rsidRPr="00FD6064" w:rsidRDefault="00DA5FFC">
            <w:pPr>
              <w:spacing w:after="20"/>
              <w:ind w:left="274" w:hanging="274"/>
              <w:rPr>
                <w:rFonts w:ascii="Gill Sans MT" w:hAnsi="Gill Sans MT"/>
              </w:rPr>
            </w:pPr>
            <w:r w:rsidRPr="00FD6064">
              <w:rPr>
                <w:rFonts w:ascii="Gill Sans MT" w:hAnsi="Gill Sans MT"/>
              </w:rPr>
              <w:t>Months Of Stock</w:t>
            </w:r>
          </w:p>
        </w:tc>
      </w:tr>
      <w:tr w:rsidR="00E02716" w:rsidRPr="00FD6064" w14:paraId="4264F661" w14:textId="77777777" w:rsidTr="007D3230">
        <w:tc>
          <w:tcPr>
            <w:tcW w:w="1525" w:type="dxa"/>
          </w:tcPr>
          <w:p w14:paraId="3ED7AF0C" w14:textId="5468A2CB" w:rsidR="00DA5FFC" w:rsidRPr="00FD6064" w:rsidRDefault="00DA5FFC">
            <w:pPr>
              <w:spacing w:after="20"/>
              <w:ind w:left="274" w:hanging="274"/>
              <w:rPr>
                <w:rFonts w:ascii="Gill Sans MT" w:hAnsi="Gill Sans MT"/>
              </w:rPr>
            </w:pPr>
            <w:r w:rsidRPr="00FD6064">
              <w:rPr>
                <w:rFonts w:ascii="Gill Sans MT" w:hAnsi="Gill Sans MT"/>
              </w:rPr>
              <w:t xml:space="preserve">SOH </w:t>
            </w:r>
          </w:p>
        </w:tc>
        <w:tc>
          <w:tcPr>
            <w:tcW w:w="7825" w:type="dxa"/>
          </w:tcPr>
          <w:p w14:paraId="73634542" w14:textId="3986204E" w:rsidR="00DA5FFC" w:rsidRPr="00FD6064" w:rsidRDefault="00DA5FFC">
            <w:pPr>
              <w:spacing w:after="20"/>
              <w:ind w:left="274" w:hanging="274"/>
              <w:rPr>
                <w:rFonts w:ascii="Gill Sans MT" w:hAnsi="Gill Sans MT"/>
              </w:rPr>
            </w:pPr>
            <w:r w:rsidRPr="00FD6064">
              <w:rPr>
                <w:rFonts w:ascii="Gill Sans MT" w:hAnsi="Gill Sans MT"/>
              </w:rPr>
              <w:t>Stock On Hand</w:t>
            </w:r>
          </w:p>
        </w:tc>
      </w:tr>
      <w:tr w:rsidR="00E02716" w:rsidRPr="00FD6064" w14:paraId="61A762A2" w14:textId="77777777" w:rsidTr="007D3230">
        <w:tc>
          <w:tcPr>
            <w:tcW w:w="1525" w:type="dxa"/>
          </w:tcPr>
          <w:p w14:paraId="364CB564" w14:textId="01A6ED14" w:rsidR="00DA5FFC" w:rsidRPr="00FD6064" w:rsidRDefault="00DA5FFC">
            <w:pPr>
              <w:spacing w:after="20"/>
              <w:ind w:left="274" w:hanging="274"/>
              <w:rPr>
                <w:rFonts w:ascii="Gill Sans MT" w:hAnsi="Gill Sans MT"/>
              </w:rPr>
            </w:pPr>
            <w:r w:rsidRPr="00FD6064">
              <w:rPr>
                <w:rFonts w:ascii="Gill Sans MT" w:hAnsi="Gill Sans MT"/>
              </w:rPr>
              <w:t xml:space="preserve">UTR </w:t>
            </w:r>
          </w:p>
        </w:tc>
        <w:tc>
          <w:tcPr>
            <w:tcW w:w="7825" w:type="dxa"/>
          </w:tcPr>
          <w:p w14:paraId="37D7821D" w14:textId="2C19E93D" w:rsidR="00DA5FFC" w:rsidRPr="00FD6064" w:rsidRDefault="00DA5FFC">
            <w:pPr>
              <w:spacing w:after="20"/>
              <w:ind w:left="274" w:hanging="274"/>
              <w:rPr>
                <w:rFonts w:ascii="Gill Sans MT" w:hAnsi="Gill Sans MT"/>
              </w:rPr>
            </w:pPr>
            <w:r w:rsidRPr="00FD6064">
              <w:rPr>
                <w:rFonts w:ascii="Gill Sans MT" w:hAnsi="Gill Sans MT"/>
              </w:rPr>
              <w:t>Unit Turnover Ratio</w:t>
            </w:r>
          </w:p>
        </w:tc>
      </w:tr>
    </w:tbl>
    <w:p w14:paraId="7FC8B8A5" w14:textId="77777777" w:rsidR="00DA5FFC" w:rsidRPr="00FD6064" w:rsidRDefault="00DA5FFC" w:rsidP="00DA5FFC">
      <w:pPr>
        <w:rPr>
          <w:rFonts w:ascii="Gill Sans MT" w:hAnsi="Gill Sans MT"/>
        </w:rPr>
        <w:sectPr w:rsidR="00DA5FFC" w:rsidRPr="00FD6064" w:rsidSect="00DA5FFC">
          <w:footerReference w:type="default" r:id="rId29"/>
          <w:footerReference w:type="first" r:id="rId30"/>
          <w:pgSz w:w="12240" w:h="15840"/>
          <w:pgMar w:top="1440" w:right="1440" w:bottom="1440" w:left="1440" w:header="720" w:footer="720" w:gutter="0"/>
          <w:pgNumType w:start="1"/>
          <w:cols w:space="720"/>
        </w:sectPr>
      </w:pPr>
    </w:p>
    <w:p w14:paraId="17591E16" w14:textId="11DD4C35" w:rsidR="008C090D" w:rsidRPr="00FD6064" w:rsidRDefault="00AE7790" w:rsidP="003F4B61">
      <w:pPr>
        <w:pStyle w:val="Head1NoTOC"/>
      </w:pPr>
      <w:bookmarkStart w:id="8" w:name="_Toc179370444"/>
      <w:bookmarkEnd w:id="6"/>
      <w:r w:rsidRPr="00FD6064">
        <w:lastRenderedPageBreak/>
        <w:t>Introduction</w:t>
      </w:r>
      <w:bookmarkEnd w:id="8"/>
    </w:p>
    <w:p w14:paraId="32880B47" w14:textId="60D4ADBD" w:rsidR="00827304" w:rsidRPr="00FD6064" w:rsidRDefault="00000000">
      <w:pPr>
        <w:rPr>
          <w:rFonts w:ascii="Gill Sans MT" w:hAnsi="Gill Sans MT"/>
        </w:rPr>
      </w:pPr>
      <w:sdt>
        <w:sdtPr>
          <w:rPr>
            <w:rFonts w:ascii="Gill Sans MT" w:hAnsi="Gill Sans MT"/>
          </w:rPr>
          <w:tag w:val="goog_rdk_3"/>
          <w:id w:val="-1398270612"/>
        </w:sdtPr>
        <w:sdtContent/>
      </w:sdt>
      <w:sdt>
        <w:sdtPr>
          <w:rPr>
            <w:rFonts w:ascii="Gill Sans MT" w:hAnsi="Gill Sans MT"/>
          </w:rPr>
          <w:tag w:val="goog_rdk_4"/>
          <w:id w:val="759114210"/>
        </w:sdtPr>
        <w:sdtContent/>
      </w:sdt>
      <w:commentRangeStart w:id="9"/>
      <w:commentRangeStart w:id="10"/>
      <w:commentRangeStart w:id="11"/>
      <w:r w:rsidR="004022D0" w:rsidRPr="00FD6064">
        <w:rPr>
          <w:rFonts w:ascii="Gill Sans MT" w:hAnsi="Gill Sans MT"/>
        </w:rPr>
        <w:t xml:space="preserve">In the digital age of managing supply chains, it is crucial to recognize opportunities where public health supply chains can evolve beyond traditional key performance indicators (KPIs) and metrics. </w:t>
      </w:r>
      <w:r w:rsidR="00DC4E9E" w:rsidRPr="00FD6064">
        <w:rPr>
          <w:rFonts w:ascii="Gill Sans MT" w:hAnsi="Gill Sans MT"/>
        </w:rPr>
        <w:t xml:space="preserve">The adoption of digital technologies </w:t>
      </w:r>
      <w:r w:rsidR="00E02CF4" w:rsidRPr="00FD6064">
        <w:rPr>
          <w:rFonts w:ascii="Gill Sans MT" w:hAnsi="Gill Sans MT"/>
        </w:rPr>
        <w:t xml:space="preserve">and data systems </w:t>
      </w:r>
      <w:r w:rsidR="00DC4E9E" w:rsidRPr="00FD6064">
        <w:rPr>
          <w:rFonts w:ascii="Gill Sans MT" w:hAnsi="Gill Sans MT"/>
        </w:rPr>
        <w:t xml:space="preserve">has removed the barrier of manual calculations, enabling the rapid calculation of additional KPIs across thousands of facilities. This has created a window of opportunity for public health supply chains to harness the power of enhanced digital supply chain data, leveraging </w:t>
      </w:r>
      <w:r w:rsidR="00E02CF4" w:rsidRPr="00FD6064">
        <w:rPr>
          <w:rFonts w:ascii="Gill Sans MT" w:hAnsi="Gill Sans MT"/>
        </w:rPr>
        <w:t>new</w:t>
      </w:r>
      <w:r w:rsidR="00DC4E9E" w:rsidRPr="00FD6064">
        <w:rPr>
          <w:rFonts w:ascii="Gill Sans MT" w:hAnsi="Gill Sans MT"/>
        </w:rPr>
        <w:t xml:space="preserve"> KPIs to drive more</w:t>
      </w:r>
      <w:r w:rsidR="002B789B">
        <w:rPr>
          <w:rFonts w:ascii="Gill Sans MT" w:hAnsi="Gill Sans MT"/>
        </w:rPr>
        <w:t>-</w:t>
      </w:r>
      <w:r w:rsidR="00DC4E9E" w:rsidRPr="00FD6064">
        <w:rPr>
          <w:rFonts w:ascii="Gill Sans MT" w:hAnsi="Gill Sans MT"/>
        </w:rPr>
        <w:t>informed decision-making and providing valuable insights across the supply chain, including at the last mile.</w:t>
      </w:r>
      <w:r w:rsidR="00AE7790" w:rsidRPr="00FD6064">
        <w:rPr>
          <w:rFonts w:ascii="Gill Sans MT" w:hAnsi="Gill Sans MT"/>
        </w:rPr>
        <w:t xml:space="preserve"> </w:t>
      </w:r>
      <w:commentRangeEnd w:id="9"/>
      <w:r w:rsidR="00AE7790" w:rsidRPr="00FD6064">
        <w:rPr>
          <w:rFonts w:ascii="Gill Sans MT" w:hAnsi="Gill Sans MT"/>
        </w:rPr>
        <w:commentReference w:id="9"/>
      </w:r>
      <w:commentRangeEnd w:id="10"/>
      <w:r w:rsidR="00882149" w:rsidRPr="00FD6064">
        <w:rPr>
          <w:rStyle w:val="CommentReference"/>
          <w:rFonts w:ascii="Gill Sans MT" w:eastAsia="Calibri" w:hAnsi="Gill Sans MT" w:cs="Calibri"/>
        </w:rPr>
        <w:commentReference w:id="10"/>
      </w:r>
      <w:commentRangeEnd w:id="11"/>
      <w:r w:rsidR="00F104F7" w:rsidRPr="00FD6064">
        <w:rPr>
          <w:rStyle w:val="CommentReference"/>
          <w:rFonts w:ascii="Gill Sans MT" w:eastAsia="Calibri" w:hAnsi="Gill Sans MT" w:cs="Calibri"/>
        </w:rPr>
        <w:commentReference w:id="11"/>
      </w:r>
    </w:p>
    <w:p w14:paraId="17591E18" w14:textId="1B6999F2" w:rsidR="008C090D" w:rsidRPr="00FD6064" w:rsidRDefault="1C026191" w:rsidP="228EBFB4">
      <w:pPr>
        <w:rPr>
          <w:rFonts w:ascii="Gill Sans MT" w:hAnsi="Gill Sans MT"/>
          <w:b/>
          <w:bCs/>
          <w:i/>
          <w:iCs/>
        </w:rPr>
      </w:pPr>
      <w:r w:rsidRPr="228EBFB4">
        <w:rPr>
          <w:rFonts w:ascii="Gill Sans MT" w:hAnsi="Gill Sans MT"/>
          <w:b/>
          <w:bCs/>
          <w:i/>
          <w:iCs/>
        </w:rPr>
        <w:t xml:space="preserve">This learning guide will explain how one such key metric, </w:t>
      </w:r>
      <w:sdt>
        <w:sdtPr>
          <w:rPr>
            <w:rFonts w:ascii="Gill Sans MT" w:hAnsi="Gill Sans MT"/>
          </w:rPr>
          <w:tag w:val="goog_rdk_13"/>
          <w:id w:val="168304346"/>
        </w:sdtPr>
        <w:sdtContent/>
      </w:sdt>
      <w:sdt>
        <w:sdtPr>
          <w:rPr>
            <w:rFonts w:ascii="Gill Sans MT" w:hAnsi="Gill Sans MT"/>
          </w:rPr>
          <w:tag w:val="goog_rdk_14"/>
          <w:id w:val="-809084514"/>
        </w:sdtPr>
        <w:sdtContent/>
      </w:sdt>
      <w:sdt>
        <w:sdtPr>
          <w:rPr>
            <w:rFonts w:ascii="Gill Sans MT" w:hAnsi="Gill Sans MT"/>
          </w:rPr>
          <w:tag w:val="goog_rdk_15"/>
          <w:id w:val="1578638210"/>
        </w:sdtPr>
        <w:sdtContent/>
      </w:sdt>
      <w:r w:rsidRPr="228EBFB4">
        <w:rPr>
          <w:rFonts w:ascii="Gill Sans MT" w:hAnsi="Gill Sans MT"/>
          <w:b/>
          <w:bCs/>
          <w:i/>
          <w:iCs/>
        </w:rPr>
        <w:t xml:space="preserve">inventory turnover </w:t>
      </w:r>
      <w:commentRangeStart w:id="12"/>
      <w:commentRangeStart w:id="13"/>
      <w:commentRangeStart w:id="14"/>
      <w:commentRangeStart w:id="15"/>
      <w:commentRangeStart w:id="16"/>
      <w:r w:rsidRPr="228EBFB4">
        <w:rPr>
          <w:rFonts w:ascii="Gill Sans MT" w:hAnsi="Gill Sans MT"/>
          <w:b/>
          <w:bCs/>
          <w:i/>
          <w:iCs/>
        </w:rPr>
        <w:t>ratios</w:t>
      </w:r>
      <w:r w:rsidR="00707395">
        <w:rPr>
          <w:rFonts w:ascii="Gill Sans MT" w:hAnsi="Gill Sans MT"/>
          <w:b/>
          <w:bCs/>
          <w:i/>
          <w:iCs/>
        </w:rPr>
        <w:t>,</w:t>
      </w:r>
      <w:r w:rsidR="0F9D41C0" w:rsidRPr="228EBFB4">
        <w:rPr>
          <w:rFonts w:ascii="Gill Sans MT" w:hAnsi="Gill Sans MT"/>
          <w:b/>
          <w:bCs/>
          <w:i/>
          <w:iCs/>
        </w:rPr>
        <w:t xml:space="preserve"> </w:t>
      </w:r>
      <w:commentRangeEnd w:id="12"/>
      <w:r w:rsidR="00AE7790">
        <w:rPr>
          <w:rStyle w:val="CommentReference"/>
        </w:rPr>
        <w:commentReference w:id="12"/>
      </w:r>
      <w:commentRangeEnd w:id="13"/>
      <w:r w:rsidR="00AE7790">
        <w:rPr>
          <w:rStyle w:val="CommentReference"/>
        </w:rPr>
        <w:commentReference w:id="13"/>
      </w:r>
      <w:commentRangeEnd w:id="14"/>
      <w:r w:rsidR="00386F1E">
        <w:rPr>
          <w:rStyle w:val="CommentReference"/>
        </w:rPr>
        <w:commentReference w:id="14"/>
      </w:r>
      <w:commentRangeEnd w:id="15"/>
      <w:r>
        <w:rPr>
          <w:rStyle w:val="CommentReference"/>
        </w:rPr>
        <w:commentReference w:id="15"/>
      </w:r>
      <w:commentRangeEnd w:id="16"/>
      <w:r w:rsidR="00A93C65">
        <w:rPr>
          <w:rStyle w:val="CommentReference"/>
          <w:rFonts w:ascii="Calibri" w:eastAsia="Calibri" w:hAnsi="Calibri" w:cs="Calibri"/>
        </w:rPr>
        <w:commentReference w:id="16"/>
      </w:r>
      <w:r w:rsidRPr="228EBFB4">
        <w:rPr>
          <w:rFonts w:ascii="Gill Sans MT" w:hAnsi="Gill Sans MT"/>
          <w:b/>
          <w:bCs/>
          <w:i/>
          <w:iCs/>
        </w:rPr>
        <w:t xml:space="preserve">can be used alongside more historically tracked last-mile metrics, such as months of stock (MOS) and stockout rates, to make data-driven decisions and take targeted actions at the facility </w:t>
      </w:r>
      <w:sdt>
        <w:sdtPr>
          <w:rPr>
            <w:rFonts w:ascii="Gill Sans MT" w:hAnsi="Gill Sans MT"/>
          </w:rPr>
          <w:tag w:val="goog_rdk_16"/>
          <w:id w:val="-245582308"/>
        </w:sdtPr>
        <w:sdtContent/>
      </w:sdt>
      <w:r w:rsidRPr="228EBFB4">
        <w:rPr>
          <w:rFonts w:ascii="Gill Sans MT" w:hAnsi="Gill Sans MT"/>
          <w:b/>
          <w:bCs/>
          <w:i/>
          <w:iCs/>
        </w:rPr>
        <w:t xml:space="preserve">level. </w:t>
      </w:r>
    </w:p>
    <w:p w14:paraId="17591E19" w14:textId="2A31570B" w:rsidR="008C090D" w:rsidRPr="00FD6064" w:rsidRDefault="00000000">
      <w:pPr>
        <w:rPr>
          <w:rFonts w:ascii="Gill Sans MT" w:hAnsi="Gill Sans MT"/>
        </w:rPr>
      </w:pPr>
      <w:sdt>
        <w:sdtPr>
          <w:rPr>
            <w:rFonts w:ascii="Gill Sans MT" w:hAnsi="Gill Sans MT"/>
          </w:rPr>
          <w:tag w:val="goog_rdk_17"/>
          <w:id w:val="-1911602865"/>
        </w:sdtPr>
        <w:sdtContent/>
      </w:sdt>
      <w:r w:rsidR="1C026191" w:rsidRPr="00FD6064">
        <w:rPr>
          <w:rFonts w:ascii="Gill Sans MT" w:hAnsi="Gill Sans MT"/>
        </w:rPr>
        <w:t xml:space="preserve">It should be noted that this </w:t>
      </w:r>
      <w:sdt>
        <w:sdtPr>
          <w:rPr>
            <w:rFonts w:ascii="Gill Sans MT" w:hAnsi="Gill Sans MT"/>
          </w:rPr>
          <w:tag w:val="goog_rdk_18"/>
          <w:id w:val="-688296788"/>
        </w:sdtPr>
        <w:sdtContent>
          <w:r w:rsidR="1C026191" w:rsidRPr="00FD6064">
            <w:rPr>
              <w:rFonts w:ascii="Gill Sans MT" w:hAnsi="Gill Sans MT"/>
            </w:rPr>
            <w:t xml:space="preserve">guide and its featured </w:t>
          </w:r>
        </w:sdtContent>
      </w:sdt>
      <w:r w:rsidR="1C026191" w:rsidRPr="00FD6064">
        <w:rPr>
          <w:rFonts w:ascii="Gill Sans MT" w:hAnsi="Gill Sans MT"/>
        </w:rPr>
        <w:t xml:space="preserve">tool focus on using </w:t>
      </w:r>
      <w:r w:rsidR="55538638" w:rsidRPr="44B1EBD5">
        <w:rPr>
          <w:rFonts w:ascii="Gill Sans MT" w:hAnsi="Gill Sans MT"/>
        </w:rPr>
        <w:t>e</w:t>
      </w:r>
      <w:r w:rsidR="23B0AF9A" w:rsidRPr="44B1EBD5">
        <w:rPr>
          <w:rFonts w:ascii="Gill Sans MT" w:hAnsi="Gill Sans MT"/>
        </w:rPr>
        <w:t xml:space="preserve">lectronic </w:t>
      </w:r>
      <w:r w:rsidR="55538638" w:rsidRPr="44B1EBD5">
        <w:rPr>
          <w:rFonts w:ascii="Gill Sans MT" w:hAnsi="Gill Sans MT"/>
        </w:rPr>
        <w:t>l</w:t>
      </w:r>
      <w:r w:rsidR="23B0AF9A" w:rsidRPr="44B1EBD5">
        <w:rPr>
          <w:rFonts w:ascii="Gill Sans MT" w:hAnsi="Gill Sans MT"/>
        </w:rPr>
        <w:t xml:space="preserve">ogistics </w:t>
      </w:r>
      <w:r w:rsidR="55538638" w:rsidRPr="44B1EBD5">
        <w:rPr>
          <w:rFonts w:ascii="Gill Sans MT" w:hAnsi="Gill Sans MT"/>
        </w:rPr>
        <w:t>m</w:t>
      </w:r>
      <w:r w:rsidR="23B0AF9A" w:rsidRPr="44B1EBD5">
        <w:rPr>
          <w:rFonts w:ascii="Gill Sans MT" w:hAnsi="Gill Sans MT"/>
        </w:rPr>
        <w:t xml:space="preserve">anagement </w:t>
      </w:r>
      <w:r w:rsidR="55538638" w:rsidRPr="44B1EBD5">
        <w:rPr>
          <w:rFonts w:ascii="Gill Sans MT" w:hAnsi="Gill Sans MT"/>
        </w:rPr>
        <w:t>i</w:t>
      </w:r>
      <w:r w:rsidR="23B0AF9A" w:rsidRPr="44B1EBD5">
        <w:rPr>
          <w:rFonts w:ascii="Gill Sans MT" w:hAnsi="Gill Sans MT"/>
        </w:rPr>
        <w:t xml:space="preserve">nformation </w:t>
      </w:r>
      <w:r w:rsidR="55538638" w:rsidRPr="44B1EBD5">
        <w:rPr>
          <w:rFonts w:ascii="Gill Sans MT" w:hAnsi="Gill Sans MT"/>
        </w:rPr>
        <w:t>s</w:t>
      </w:r>
      <w:r w:rsidR="23B0AF9A" w:rsidRPr="44B1EBD5">
        <w:rPr>
          <w:rFonts w:ascii="Gill Sans MT" w:hAnsi="Gill Sans MT"/>
        </w:rPr>
        <w:t xml:space="preserve">ystem </w:t>
      </w:r>
      <w:r w:rsidR="55538638" w:rsidRPr="44B1EBD5">
        <w:rPr>
          <w:rFonts w:ascii="Gill Sans MT" w:hAnsi="Gill Sans MT"/>
        </w:rPr>
        <w:t>(</w:t>
      </w:r>
      <w:r w:rsidR="1C026191" w:rsidRPr="00FD6064">
        <w:rPr>
          <w:rFonts w:ascii="Gill Sans MT" w:hAnsi="Gill Sans MT"/>
        </w:rPr>
        <w:t>eLMIS</w:t>
      </w:r>
      <w:r w:rsidR="55538638" w:rsidRPr="44B1EBD5">
        <w:rPr>
          <w:rFonts w:ascii="Gill Sans MT" w:hAnsi="Gill Sans MT"/>
        </w:rPr>
        <w:t>)</w:t>
      </w:r>
      <w:r w:rsidR="1C026191" w:rsidRPr="00FD6064">
        <w:rPr>
          <w:rFonts w:ascii="Gill Sans MT" w:hAnsi="Gill Sans MT"/>
        </w:rPr>
        <w:t xml:space="preserve"> facility-level data to measure </w:t>
      </w:r>
      <w:commentRangeStart w:id="18"/>
      <w:commentRangeStart w:id="19"/>
      <w:commentRangeStart w:id="20"/>
      <w:r w:rsidR="1C026191" w:rsidRPr="00FD6064">
        <w:rPr>
          <w:rFonts w:ascii="Gill Sans MT" w:hAnsi="Gill Sans MT"/>
        </w:rPr>
        <w:t>inventory turn</w:t>
      </w:r>
      <w:r w:rsidR="2B2BA7BF" w:rsidRPr="44B1EBD5">
        <w:rPr>
          <w:rFonts w:ascii="Gill Sans MT" w:hAnsi="Gill Sans MT"/>
        </w:rPr>
        <w:t>over ratio</w:t>
      </w:r>
      <w:r w:rsidR="1C026191" w:rsidRPr="00FD6064">
        <w:rPr>
          <w:rFonts w:ascii="Gill Sans MT" w:hAnsi="Gill Sans MT"/>
        </w:rPr>
        <w:t xml:space="preserve"> </w:t>
      </w:r>
      <w:commentRangeEnd w:id="18"/>
      <w:r w:rsidR="00EE516F">
        <w:rPr>
          <w:rStyle w:val="CommentReference"/>
          <w:rFonts w:ascii="Calibri" w:eastAsia="Calibri" w:hAnsi="Calibri" w:cs="Calibri"/>
        </w:rPr>
        <w:commentReference w:id="18"/>
      </w:r>
      <w:commentRangeEnd w:id="19"/>
      <w:r w:rsidR="00A75C32">
        <w:rPr>
          <w:rStyle w:val="CommentReference"/>
          <w:rFonts w:ascii="Calibri" w:eastAsia="Calibri" w:hAnsi="Calibri" w:cs="Calibri"/>
        </w:rPr>
        <w:commentReference w:id="19"/>
      </w:r>
      <w:commentRangeEnd w:id="20"/>
      <w:r w:rsidR="000551C8">
        <w:rPr>
          <w:rStyle w:val="CommentReference"/>
        </w:rPr>
        <w:commentReference w:id="20"/>
      </w:r>
      <w:r w:rsidR="1C026191" w:rsidRPr="00FD6064">
        <w:rPr>
          <w:rFonts w:ascii="Gill Sans MT" w:hAnsi="Gill Sans MT"/>
        </w:rPr>
        <w:t>and other last-mile KPIs; inventory turn</w:t>
      </w:r>
      <w:r w:rsidR="3B298452" w:rsidRPr="44B1EBD5">
        <w:rPr>
          <w:rFonts w:ascii="Gill Sans MT" w:hAnsi="Gill Sans MT"/>
        </w:rPr>
        <w:t>over ratio</w:t>
      </w:r>
      <w:r w:rsidR="1C026191" w:rsidRPr="00FD6064">
        <w:rPr>
          <w:rFonts w:ascii="Gill Sans MT" w:hAnsi="Gill Sans MT"/>
        </w:rPr>
        <w:t xml:space="preserve"> are more commonly measured in warehouses or distribution centers using </w:t>
      </w:r>
      <w:r w:rsidR="4F664F7F" w:rsidRPr="00FD6064">
        <w:rPr>
          <w:rFonts w:ascii="Gill Sans MT" w:hAnsi="Gill Sans MT"/>
        </w:rPr>
        <w:t xml:space="preserve">a </w:t>
      </w:r>
      <w:commentRangeStart w:id="23"/>
      <w:r w:rsidR="1C026191" w:rsidRPr="00FD6064">
        <w:rPr>
          <w:rFonts w:ascii="Gill Sans MT" w:hAnsi="Gill Sans MT"/>
        </w:rPr>
        <w:t xml:space="preserve">warehouse management system </w:t>
      </w:r>
      <w:commentRangeEnd w:id="23"/>
      <w:r w:rsidR="008917B7">
        <w:rPr>
          <w:rStyle w:val="CommentReference"/>
          <w:rFonts w:ascii="Calibri" w:eastAsia="Calibri" w:hAnsi="Calibri" w:cs="Calibri"/>
        </w:rPr>
        <w:commentReference w:id="23"/>
      </w:r>
      <w:r w:rsidR="1C026191" w:rsidRPr="00FD6064">
        <w:rPr>
          <w:rFonts w:ascii="Gill Sans MT" w:hAnsi="Gill Sans MT"/>
        </w:rPr>
        <w:t>to track issuances and stock levels. For example, the manual “Winning the Logistics Game” covers the importance of inventory turn</w:t>
      </w:r>
      <w:r w:rsidR="271A52F0" w:rsidRPr="44B1EBD5">
        <w:rPr>
          <w:rFonts w:ascii="Gill Sans MT" w:hAnsi="Gill Sans MT"/>
        </w:rPr>
        <w:t>over</w:t>
      </w:r>
      <w:r w:rsidR="1C026191" w:rsidRPr="00FD6064">
        <w:rPr>
          <w:rFonts w:ascii="Gill Sans MT" w:hAnsi="Gill Sans MT"/>
        </w:rPr>
        <w:t xml:space="preserve"> for warehouses and distribution centers.</w:t>
      </w:r>
      <w:commentRangeStart w:id="24"/>
      <w:r w:rsidR="00AE7790" w:rsidRPr="00FD6064">
        <w:rPr>
          <w:rFonts w:ascii="Gill Sans MT" w:hAnsi="Gill Sans MT"/>
          <w:color w:val="6C6860"/>
          <w:vertAlign w:val="superscript"/>
        </w:rPr>
        <w:footnoteReference w:id="2"/>
      </w:r>
      <w:commentRangeEnd w:id="24"/>
      <w:r w:rsidR="00600AFE">
        <w:rPr>
          <w:rStyle w:val="CommentReference"/>
          <w:rFonts w:ascii="Calibri" w:eastAsia="Calibri" w:hAnsi="Calibri" w:cs="Calibri"/>
        </w:rPr>
        <w:commentReference w:id="24"/>
      </w:r>
      <w:r w:rsidR="1C026191" w:rsidRPr="00FD6064">
        <w:rPr>
          <w:rFonts w:ascii="Gill Sans MT" w:hAnsi="Gill Sans MT"/>
        </w:rPr>
        <w:t xml:space="preserve"> The </w:t>
      </w:r>
      <w:commentRangeStart w:id="25"/>
      <w:commentRangeStart w:id="26"/>
      <w:commentRangeStart w:id="27"/>
      <w:r w:rsidR="1C026191" w:rsidRPr="00FD6064">
        <w:rPr>
          <w:rFonts w:ascii="Gill Sans MT" w:hAnsi="Gill Sans MT"/>
        </w:rPr>
        <w:t xml:space="preserve">Quantification Analytics Tool </w:t>
      </w:r>
      <w:commentRangeEnd w:id="25"/>
      <w:r w:rsidR="00C6488A">
        <w:rPr>
          <w:rStyle w:val="CommentReference"/>
          <w:rFonts w:ascii="Calibri" w:eastAsia="Calibri" w:hAnsi="Calibri" w:cs="Calibri"/>
        </w:rPr>
        <w:commentReference w:id="25"/>
      </w:r>
      <w:commentRangeEnd w:id="26"/>
      <w:r w:rsidR="00327195">
        <w:rPr>
          <w:rStyle w:val="CommentReference"/>
          <w:rFonts w:ascii="Calibri" w:eastAsia="Calibri" w:hAnsi="Calibri" w:cs="Calibri"/>
        </w:rPr>
        <w:commentReference w:id="26"/>
      </w:r>
      <w:commentRangeEnd w:id="27"/>
      <w:r w:rsidR="001160C9">
        <w:rPr>
          <w:rStyle w:val="CommentReference"/>
        </w:rPr>
        <w:commentReference w:id="27"/>
      </w:r>
      <w:r w:rsidR="006C5699" w:rsidRPr="228EBFB4" w:rsidDel="1C026191">
        <w:rPr>
          <w:rFonts w:ascii="Gill Sans MT" w:hAnsi="Gill Sans MT"/>
        </w:rPr>
        <w:t xml:space="preserve">(QAT) </w:t>
      </w:r>
      <w:r w:rsidR="1C026191" w:rsidRPr="00FD6064">
        <w:rPr>
          <w:rFonts w:ascii="Gill Sans MT" w:hAnsi="Gill Sans MT"/>
        </w:rPr>
        <w:t xml:space="preserve">is another analytics tool developed </w:t>
      </w:r>
      <w:commentRangeStart w:id="29"/>
      <w:r w:rsidR="1C026191" w:rsidRPr="00FD6064">
        <w:rPr>
          <w:rFonts w:ascii="Gill Sans MT" w:hAnsi="Gill Sans MT"/>
        </w:rPr>
        <w:t xml:space="preserve">by </w:t>
      </w:r>
      <w:r w:rsidR="3BF12552" w:rsidRPr="44B1EBD5">
        <w:rPr>
          <w:rFonts w:ascii="Gill Sans MT" w:hAnsi="Gill Sans MT"/>
        </w:rPr>
        <w:t xml:space="preserve">the </w:t>
      </w:r>
      <w:r w:rsidR="1C026191" w:rsidRPr="00FD6064">
        <w:rPr>
          <w:rFonts w:ascii="Gill Sans MT" w:hAnsi="Gill Sans MT"/>
        </w:rPr>
        <w:t>USAID</w:t>
      </w:r>
      <w:r w:rsidR="3BF12552" w:rsidRPr="44B1EBD5">
        <w:rPr>
          <w:rFonts w:ascii="Gill Sans MT" w:hAnsi="Gill Sans MT"/>
        </w:rPr>
        <w:t xml:space="preserve"> Global Health Supply Chain</w:t>
      </w:r>
      <w:r w:rsidR="10D29BA1" w:rsidRPr="44B1EBD5">
        <w:rPr>
          <w:rFonts w:ascii="Gill Sans MT" w:hAnsi="Gill Sans MT"/>
        </w:rPr>
        <w:t xml:space="preserve"> Program-Procurement and Supply Management</w:t>
      </w:r>
      <w:r w:rsidR="1C026191" w:rsidRPr="00FD6064">
        <w:rPr>
          <w:rFonts w:ascii="Gill Sans MT" w:hAnsi="Gill Sans MT"/>
        </w:rPr>
        <w:t xml:space="preserve"> </w:t>
      </w:r>
      <w:r w:rsidR="5F84B368" w:rsidRPr="44B1EBD5">
        <w:rPr>
          <w:rFonts w:ascii="Gill Sans MT" w:hAnsi="Gill Sans MT"/>
        </w:rPr>
        <w:t xml:space="preserve">project </w:t>
      </w:r>
      <w:r w:rsidR="10D29BA1" w:rsidRPr="44B1EBD5">
        <w:rPr>
          <w:rFonts w:ascii="Gill Sans MT" w:hAnsi="Gill Sans MT"/>
        </w:rPr>
        <w:t>(</w:t>
      </w:r>
      <w:r w:rsidR="1C026191" w:rsidRPr="00FD6064">
        <w:rPr>
          <w:rFonts w:ascii="Gill Sans MT" w:hAnsi="Gill Sans MT"/>
        </w:rPr>
        <w:t>GHSC-PSM</w:t>
      </w:r>
      <w:r w:rsidR="10D29BA1" w:rsidRPr="44B1EBD5">
        <w:rPr>
          <w:rFonts w:ascii="Gill Sans MT" w:hAnsi="Gill Sans MT"/>
        </w:rPr>
        <w:t>)</w:t>
      </w:r>
      <w:r w:rsidR="1C026191" w:rsidRPr="00FD6064">
        <w:rPr>
          <w:rFonts w:ascii="Gill Sans MT" w:hAnsi="Gill Sans MT"/>
        </w:rPr>
        <w:t xml:space="preserve"> </w:t>
      </w:r>
      <w:commentRangeEnd w:id="29"/>
      <w:r w:rsidR="00F95CC2">
        <w:rPr>
          <w:rStyle w:val="CommentReference"/>
          <w:rFonts w:ascii="Calibri" w:eastAsia="Calibri" w:hAnsi="Calibri" w:cs="Calibri"/>
        </w:rPr>
        <w:commentReference w:id="29"/>
      </w:r>
      <w:r w:rsidR="1C026191" w:rsidRPr="00FD6064">
        <w:rPr>
          <w:rFonts w:ascii="Gill Sans MT" w:hAnsi="Gill Sans MT"/>
        </w:rPr>
        <w:t>for country-led forecasting and supply planning and includes measures of inventory turn</w:t>
      </w:r>
      <w:r w:rsidR="14D00325" w:rsidRPr="44B1EBD5">
        <w:rPr>
          <w:rFonts w:ascii="Gill Sans MT" w:hAnsi="Gill Sans MT"/>
        </w:rPr>
        <w:t>over ratio</w:t>
      </w:r>
      <w:r w:rsidR="1C026191" w:rsidRPr="00FD6064">
        <w:rPr>
          <w:rFonts w:ascii="Gill Sans MT" w:hAnsi="Gill Sans MT"/>
        </w:rPr>
        <w:t xml:space="preserve"> at the central warehouse level.</w:t>
      </w:r>
      <w:r w:rsidR="00AE7790" w:rsidRPr="00FD6064">
        <w:rPr>
          <w:rFonts w:ascii="Gill Sans MT" w:hAnsi="Gill Sans MT"/>
          <w:color w:val="6C6860"/>
          <w:vertAlign w:val="superscript"/>
        </w:rPr>
        <w:footnoteReference w:id="3"/>
      </w:r>
    </w:p>
    <w:p w14:paraId="17591E1A" w14:textId="04BF323D" w:rsidR="008C090D" w:rsidRPr="00FD6064" w:rsidRDefault="00AE7790" w:rsidP="44B1EBD5">
      <w:pPr>
        <w:rPr>
          <w:rFonts w:ascii="Gill Sans MT" w:hAnsi="Gill Sans MT"/>
        </w:rPr>
      </w:pPr>
      <w:r w:rsidRPr="00FD6064">
        <w:rPr>
          <w:rFonts w:ascii="Gill Sans MT" w:hAnsi="Gill Sans MT"/>
        </w:rPr>
        <w:t>There are some examples of countries that</w:t>
      </w:r>
      <w:r w:rsidR="61A3FDB7" w:rsidRPr="00FD6064">
        <w:rPr>
          <w:rFonts w:ascii="Gill Sans MT" w:hAnsi="Gill Sans MT"/>
        </w:rPr>
        <w:t xml:space="preserve"> </w:t>
      </w:r>
      <w:r w:rsidR="61A3FDB7" w:rsidRPr="44B1EBD5">
        <w:rPr>
          <w:rFonts w:ascii="Gill Sans MT" w:hAnsi="Gill Sans MT"/>
        </w:rPr>
        <w:t>have</w:t>
      </w:r>
      <w:r w:rsidRPr="00FD6064">
        <w:rPr>
          <w:rFonts w:ascii="Gill Sans MT" w:hAnsi="Gill Sans MT"/>
        </w:rPr>
        <w:t xml:space="preserve"> </w:t>
      </w:r>
      <w:r w:rsidR="00230FAD" w:rsidRPr="44B1EBD5">
        <w:rPr>
          <w:rFonts w:ascii="Gill Sans MT" w:hAnsi="Gill Sans MT"/>
        </w:rPr>
        <w:t xml:space="preserve">already </w:t>
      </w:r>
      <w:r w:rsidRPr="00FD6064">
        <w:rPr>
          <w:rFonts w:ascii="Gill Sans MT" w:hAnsi="Gill Sans MT"/>
        </w:rPr>
        <w:t xml:space="preserve">been using </w:t>
      </w:r>
      <w:commentRangeStart w:id="30"/>
      <w:r w:rsidR="00F94399" w:rsidRPr="44B1EBD5">
        <w:rPr>
          <w:rFonts w:ascii="Gill Sans MT" w:hAnsi="Gill Sans MT"/>
        </w:rPr>
        <w:t xml:space="preserve">inventory turnover </w:t>
      </w:r>
      <w:r w:rsidR="00493D6B" w:rsidRPr="44B1EBD5">
        <w:rPr>
          <w:rFonts w:ascii="Gill Sans MT" w:hAnsi="Gill Sans MT"/>
        </w:rPr>
        <w:t xml:space="preserve">ratios </w:t>
      </w:r>
      <w:commentRangeEnd w:id="30"/>
      <w:r w:rsidR="00B53D5D">
        <w:rPr>
          <w:rStyle w:val="CommentReference"/>
          <w:rFonts w:ascii="Calibri" w:eastAsia="Calibri" w:hAnsi="Calibri" w:cs="Calibri"/>
        </w:rPr>
        <w:commentReference w:id="30"/>
      </w:r>
      <w:r w:rsidRPr="00FD6064">
        <w:rPr>
          <w:rFonts w:ascii="Gill Sans MT" w:hAnsi="Gill Sans MT"/>
        </w:rPr>
        <w:t>to manage last-mile stock management</w:t>
      </w:r>
      <w:commentRangeStart w:id="31"/>
      <w:commentRangeEnd w:id="31"/>
      <w:r w:rsidR="00230FAD">
        <w:rPr>
          <w:rStyle w:val="CommentReference"/>
          <w:rFonts w:ascii="Calibri" w:eastAsia="Calibri" w:hAnsi="Calibri" w:cs="Calibri"/>
        </w:rPr>
        <w:commentReference w:id="31"/>
      </w:r>
      <w:r w:rsidRPr="00FD6064">
        <w:rPr>
          <w:rFonts w:ascii="Gill Sans MT" w:hAnsi="Gill Sans MT"/>
        </w:rPr>
        <w:t>. For example, Pakistan has been tracking this metric since at least 2013, according to a report by the USAID DELIVER project.</w:t>
      </w:r>
      <w:r w:rsidRPr="00FD6064">
        <w:rPr>
          <w:rFonts w:ascii="Gill Sans MT" w:hAnsi="Gill Sans MT"/>
          <w:color w:val="6C6860"/>
          <w:vertAlign w:val="superscript"/>
        </w:rPr>
        <w:footnoteReference w:id="4"/>
      </w:r>
      <w:r w:rsidRPr="00FD6064">
        <w:rPr>
          <w:rFonts w:ascii="Gill Sans MT" w:hAnsi="Gill Sans MT"/>
        </w:rPr>
        <w:t xml:space="preserve"> However, the quality and availability of many countries’ eLMIS data has improved over the past ten years, making it possible for more countries to automate the calculation of this data across thousands of facility-product combinations. </w:t>
      </w:r>
      <w:r w:rsidR="007B49BB" w:rsidRPr="44B1EBD5">
        <w:rPr>
          <w:rFonts w:ascii="Gill Sans MT" w:hAnsi="Gill Sans MT"/>
        </w:rPr>
        <w:t xml:space="preserve">But </w:t>
      </w:r>
      <w:r w:rsidRPr="00FD6064">
        <w:rPr>
          <w:rFonts w:ascii="Gill Sans MT" w:hAnsi="Gill Sans MT"/>
        </w:rPr>
        <w:t xml:space="preserve">adoption of new metrics may not always keep pace with data improvements and digitization. In our survey of seven countries, only three were using </w:t>
      </w:r>
      <w:r w:rsidR="004C4F59" w:rsidRPr="44B1EBD5">
        <w:rPr>
          <w:rFonts w:ascii="Gill Sans MT" w:hAnsi="Gill Sans MT"/>
        </w:rPr>
        <w:t>inventory turnover</w:t>
      </w:r>
      <w:r w:rsidR="007B49BB" w:rsidRPr="44B1EBD5">
        <w:rPr>
          <w:rFonts w:ascii="Gill Sans MT" w:hAnsi="Gill Sans MT"/>
        </w:rPr>
        <w:t xml:space="preserve"> ratio</w:t>
      </w:r>
      <w:r w:rsidR="004C4F59" w:rsidRPr="44B1EBD5">
        <w:rPr>
          <w:rFonts w:ascii="Gill Sans MT" w:hAnsi="Gill Sans MT"/>
        </w:rPr>
        <w:t xml:space="preserve">s </w:t>
      </w:r>
      <w:r w:rsidRPr="00FD6064">
        <w:rPr>
          <w:rFonts w:ascii="Gill Sans MT" w:hAnsi="Gill Sans MT"/>
        </w:rPr>
        <w:t xml:space="preserve">as a measure of the health of the supply chain at the last mile. </w:t>
      </w:r>
    </w:p>
    <w:p w14:paraId="17591E1B" w14:textId="77777777" w:rsidR="008C090D" w:rsidRPr="00FD6064" w:rsidRDefault="00AE7790">
      <w:pPr>
        <w:rPr>
          <w:rFonts w:ascii="Gill Sans MT" w:hAnsi="Gill Sans MT"/>
          <w:sz w:val="24"/>
          <w:szCs w:val="24"/>
        </w:rPr>
      </w:pPr>
      <w:r w:rsidRPr="00FD6064">
        <w:rPr>
          <w:rFonts w:ascii="Gill Sans MT" w:hAnsi="Gill Sans MT"/>
        </w:rPr>
        <w:t>This learning guide will: </w:t>
      </w:r>
    </w:p>
    <w:p w14:paraId="17591E1C" w14:textId="31F21FCF" w:rsidR="008C090D" w:rsidRPr="00FD6064" w:rsidRDefault="00AE7790">
      <w:pPr>
        <w:numPr>
          <w:ilvl w:val="0"/>
          <w:numId w:val="5"/>
        </w:numPr>
        <w:spacing w:after="0"/>
        <w:rPr>
          <w:rFonts w:ascii="Gill Sans MT" w:hAnsi="Gill Sans MT"/>
        </w:rPr>
      </w:pPr>
      <w:r w:rsidRPr="44B1EBD5">
        <w:rPr>
          <w:rFonts w:ascii="Gill Sans MT" w:hAnsi="Gill Sans MT"/>
        </w:rPr>
        <w:t xml:space="preserve">Introduce and define </w:t>
      </w:r>
      <w:commentRangeStart w:id="33"/>
      <w:commentRangeStart w:id="34"/>
      <w:r w:rsidRPr="44B1EBD5">
        <w:rPr>
          <w:rFonts w:ascii="Gill Sans MT" w:hAnsi="Gill Sans MT"/>
        </w:rPr>
        <w:t>inventory turn</w:t>
      </w:r>
      <w:r w:rsidR="00AE3A3D" w:rsidRPr="44B1EBD5">
        <w:rPr>
          <w:rFonts w:ascii="Gill Sans MT" w:hAnsi="Gill Sans MT"/>
        </w:rPr>
        <w:t>over</w:t>
      </w:r>
      <w:r w:rsidRPr="44B1EBD5">
        <w:rPr>
          <w:rFonts w:ascii="Gill Sans MT" w:hAnsi="Gill Sans MT"/>
        </w:rPr>
        <w:t xml:space="preserve"> ratios </w:t>
      </w:r>
      <w:commentRangeEnd w:id="33"/>
      <w:r>
        <w:rPr>
          <w:rStyle w:val="CommentReference"/>
        </w:rPr>
        <w:commentReference w:id="33"/>
      </w:r>
      <w:commentRangeEnd w:id="34"/>
      <w:r>
        <w:rPr>
          <w:rStyle w:val="CommentReference"/>
        </w:rPr>
        <w:commentReference w:id="34"/>
      </w:r>
      <w:r w:rsidRPr="44B1EBD5">
        <w:rPr>
          <w:rFonts w:ascii="Gill Sans MT" w:hAnsi="Gill Sans MT"/>
        </w:rPr>
        <w:t>(for public health supply chains)</w:t>
      </w:r>
      <w:r w:rsidR="005116A7" w:rsidRPr="44B1EBD5">
        <w:rPr>
          <w:rFonts w:ascii="Gill Sans MT" w:hAnsi="Gill Sans MT"/>
        </w:rPr>
        <w:t>.</w:t>
      </w:r>
    </w:p>
    <w:p w14:paraId="17591E1D" w14:textId="6EC394C3" w:rsidR="008C090D" w:rsidRPr="00FD6064" w:rsidRDefault="00AE7790">
      <w:pPr>
        <w:numPr>
          <w:ilvl w:val="0"/>
          <w:numId w:val="5"/>
        </w:numPr>
        <w:spacing w:after="0"/>
        <w:rPr>
          <w:rFonts w:ascii="Gill Sans MT" w:hAnsi="Gill Sans MT"/>
        </w:rPr>
      </w:pPr>
      <w:r w:rsidRPr="00FD6064">
        <w:rPr>
          <w:rFonts w:ascii="Gill Sans MT" w:hAnsi="Gill Sans MT"/>
        </w:rPr>
        <w:t xml:space="preserve">Provide an overview </w:t>
      </w:r>
      <w:r w:rsidR="00311501">
        <w:rPr>
          <w:rFonts w:ascii="Gill Sans MT" w:hAnsi="Gill Sans MT"/>
        </w:rPr>
        <w:t>for</w:t>
      </w:r>
      <w:r w:rsidR="00311501" w:rsidRPr="00FD6064">
        <w:rPr>
          <w:rFonts w:ascii="Gill Sans MT" w:hAnsi="Gill Sans MT"/>
        </w:rPr>
        <w:t xml:space="preserve"> </w:t>
      </w:r>
      <w:r w:rsidRPr="00FD6064">
        <w:rPr>
          <w:rFonts w:ascii="Gill Sans MT" w:hAnsi="Gill Sans MT"/>
        </w:rPr>
        <w:t>calculating and interpreting inventory turn</w:t>
      </w:r>
      <w:r w:rsidR="00AE3A3D">
        <w:rPr>
          <w:rFonts w:ascii="Gill Sans MT" w:hAnsi="Gill Sans MT"/>
        </w:rPr>
        <w:t>over</w:t>
      </w:r>
      <w:r w:rsidRPr="00FD6064">
        <w:rPr>
          <w:rFonts w:ascii="Gill Sans MT" w:hAnsi="Gill Sans MT"/>
        </w:rPr>
        <w:t xml:space="preserve"> ratios</w:t>
      </w:r>
      <w:r w:rsidR="005116A7">
        <w:rPr>
          <w:rFonts w:ascii="Gill Sans MT" w:hAnsi="Gill Sans MT"/>
        </w:rPr>
        <w:t>.</w:t>
      </w:r>
      <w:r w:rsidRPr="00FD6064">
        <w:rPr>
          <w:rFonts w:ascii="Gill Sans MT" w:hAnsi="Gill Sans MT"/>
        </w:rPr>
        <w:t> </w:t>
      </w:r>
    </w:p>
    <w:p w14:paraId="17591E1E" w14:textId="70FF556D" w:rsidR="008C090D" w:rsidRPr="00FD6064" w:rsidRDefault="00AE7790">
      <w:pPr>
        <w:numPr>
          <w:ilvl w:val="0"/>
          <w:numId w:val="5"/>
        </w:numPr>
        <w:spacing w:after="0"/>
        <w:rPr>
          <w:rFonts w:ascii="Gill Sans MT" w:hAnsi="Gill Sans MT"/>
        </w:rPr>
      </w:pPr>
      <w:r w:rsidRPr="00FD6064">
        <w:rPr>
          <w:rFonts w:ascii="Gill Sans MT" w:hAnsi="Gill Sans MT"/>
        </w:rPr>
        <w:t xml:space="preserve">Introduce an analytics tool, Facility Inventory Turnover Analysis (FITA) </w:t>
      </w:r>
      <w:r w:rsidR="00D6023D">
        <w:rPr>
          <w:rFonts w:ascii="Gill Sans MT" w:hAnsi="Gill Sans MT"/>
        </w:rPr>
        <w:t>d</w:t>
      </w:r>
      <w:r w:rsidRPr="00FD6064">
        <w:rPr>
          <w:rFonts w:ascii="Gill Sans MT" w:hAnsi="Gill Sans MT"/>
        </w:rPr>
        <w:t xml:space="preserve">ashboard, as an option for calculating and visualizing </w:t>
      </w:r>
      <w:r w:rsidR="00673DC9">
        <w:rPr>
          <w:rFonts w:ascii="Gill Sans MT" w:hAnsi="Gill Sans MT"/>
        </w:rPr>
        <w:t>inventory turnover ratios</w:t>
      </w:r>
      <w:r w:rsidR="005116A7">
        <w:rPr>
          <w:rFonts w:ascii="Gill Sans MT" w:hAnsi="Gill Sans MT"/>
        </w:rPr>
        <w:t>.</w:t>
      </w:r>
    </w:p>
    <w:p w14:paraId="17591E1F" w14:textId="2C830B14" w:rsidR="008C090D" w:rsidRPr="00FD6064" w:rsidRDefault="00AE7790">
      <w:pPr>
        <w:numPr>
          <w:ilvl w:val="0"/>
          <w:numId w:val="5"/>
        </w:numPr>
        <w:spacing w:after="0"/>
        <w:rPr>
          <w:rFonts w:ascii="Gill Sans MT" w:hAnsi="Gill Sans MT"/>
        </w:rPr>
      </w:pPr>
      <w:r w:rsidRPr="44B1EBD5">
        <w:rPr>
          <w:rFonts w:ascii="Gill Sans MT" w:hAnsi="Gill Sans MT"/>
        </w:rPr>
        <w:t xml:space="preserve">Provide examples of how to leverage the insights </w:t>
      </w:r>
      <w:r w:rsidR="00D4442F" w:rsidRPr="44B1EBD5">
        <w:rPr>
          <w:rFonts w:ascii="Gill Sans MT" w:hAnsi="Gill Sans MT"/>
        </w:rPr>
        <w:t xml:space="preserve">from </w:t>
      </w:r>
      <w:r w:rsidR="00D01F8A" w:rsidRPr="44B1EBD5">
        <w:rPr>
          <w:rFonts w:ascii="Gill Sans MT" w:hAnsi="Gill Sans MT"/>
        </w:rPr>
        <w:t>applying inventory turnover ratios</w:t>
      </w:r>
      <w:r w:rsidR="008B61E4" w:rsidRPr="44B1EBD5">
        <w:rPr>
          <w:rFonts w:ascii="Gill Sans MT" w:hAnsi="Gill Sans MT"/>
        </w:rPr>
        <w:t xml:space="preserve"> </w:t>
      </w:r>
      <w:commentRangeStart w:id="35"/>
      <w:commentRangeStart w:id="36"/>
      <w:commentRangeStart w:id="37"/>
      <w:commentRangeEnd w:id="35"/>
      <w:r>
        <w:rPr>
          <w:rStyle w:val="CommentReference"/>
        </w:rPr>
        <w:commentReference w:id="35"/>
      </w:r>
      <w:commentRangeEnd w:id="36"/>
      <w:r>
        <w:rPr>
          <w:rStyle w:val="CommentReference"/>
        </w:rPr>
        <w:commentReference w:id="36"/>
      </w:r>
      <w:commentRangeEnd w:id="37"/>
      <w:r>
        <w:rPr>
          <w:rStyle w:val="CommentReference"/>
        </w:rPr>
        <w:commentReference w:id="37"/>
      </w:r>
    </w:p>
    <w:p w14:paraId="17591E20" w14:textId="0F079417" w:rsidR="008C090D" w:rsidRPr="00FD6064" w:rsidRDefault="00AE7790">
      <w:pPr>
        <w:numPr>
          <w:ilvl w:val="0"/>
          <w:numId w:val="5"/>
        </w:numPr>
        <w:rPr>
          <w:rFonts w:ascii="Gill Sans MT" w:hAnsi="Gill Sans MT"/>
        </w:rPr>
      </w:pPr>
      <w:r w:rsidRPr="00FD6064">
        <w:rPr>
          <w:rFonts w:ascii="Gill Sans MT" w:hAnsi="Gill Sans MT"/>
        </w:rPr>
        <w:lastRenderedPageBreak/>
        <w:t xml:space="preserve">Serve as an advocacy document for anyone interested in promoting </w:t>
      </w:r>
      <w:r w:rsidR="004948E2" w:rsidRPr="00FD6064">
        <w:rPr>
          <w:rFonts w:ascii="Gill Sans MT" w:hAnsi="Gill Sans MT"/>
        </w:rPr>
        <w:t>the use</w:t>
      </w:r>
      <w:r w:rsidRPr="00FD6064">
        <w:rPr>
          <w:rFonts w:ascii="Gill Sans MT" w:hAnsi="Gill Sans MT"/>
        </w:rPr>
        <w:t xml:space="preserve"> of last-mile </w:t>
      </w:r>
      <w:r w:rsidR="004948E2">
        <w:rPr>
          <w:rFonts w:ascii="Gill Sans MT" w:hAnsi="Gill Sans MT"/>
        </w:rPr>
        <w:t>inventory turnover ratios</w:t>
      </w:r>
      <w:r w:rsidR="004948E2" w:rsidRPr="00FD6064">
        <w:rPr>
          <w:rFonts w:ascii="Gill Sans MT" w:hAnsi="Gill Sans MT"/>
        </w:rPr>
        <w:t xml:space="preserve"> </w:t>
      </w:r>
      <w:r w:rsidRPr="00FD6064">
        <w:rPr>
          <w:rFonts w:ascii="Gill Sans MT" w:hAnsi="Gill Sans MT"/>
        </w:rPr>
        <w:t>alongside other KPI metrics for tracking last-mile stock management. </w:t>
      </w:r>
    </w:p>
    <w:p w14:paraId="17591E21" w14:textId="658BD2E7" w:rsidR="008C090D" w:rsidRPr="00FD6064" w:rsidRDefault="00AE7790">
      <w:pPr>
        <w:rPr>
          <w:rFonts w:ascii="Gill Sans MT" w:hAnsi="Gill Sans MT"/>
          <w:sz w:val="24"/>
          <w:szCs w:val="24"/>
        </w:rPr>
      </w:pPr>
      <w:r w:rsidRPr="00FD6064">
        <w:rPr>
          <w:rFonts w:ascii="Gill Sans MT" w:hAnsi="Gill Sans MT"/>
        </w:rPr>
        <w:t xml:space="preserve">Examples of audiences that might benefit from this document include, but are not limited to, ministries of health, supply chain managers, </w:t>
      </w:r>
      <w:r w:rsidR="0047112F">
        <w:rPr>
          <w:rFonts w:ascii="Gill Sans MT" w:hAnsi="Gill Sans MT"/>
        </w:rPr>
        <w:t>and</w:t>
      </w:r>
      <w:r w:rsidR="0047112F" w:rsidRPr="00FD6064">
        <w:rPr>
          <w:rFonts w:ascii="Gill Sans MT" w:hAnsi="Gill Sans MT"/>
        </w:rPr>
        <w:t xml:space="preserve"> </w:t>
      </w:r>
      <w:r w:rsidRPr="00FD6064">
        <w:rPr>
          <w:rFonts w:ascii="Gill Sans MT" w:hAnsi="Gill Sans MT"/>
        </w:rPr>
        <w:t>countries interested in better understanding how to manage inventory at the last mile to mitigate under-</w:t>
      </w:r>
      <w:r w:rsidR="00C82F83">
        <w:rPr>
          <w:rFonts w:ascii="Gill Sans MT" w:hAnsi="Gill Sans MT"/>
        </w:rPr>
        <w:t xml:space="preserve"> </w:t>
      </w:r>
      <w:r w:rsidRPr="00FD6064">
        <w:rPr>
          <w:rFonts w:ascii="Gill Sans MT" w:hAnsi="Gill Sans MT"/>
        </w:rPr>
        <w:t>or over-</w:t>
      </w:r>
      <w:proofErr w:type="gramStart"/>
      <w:r w:rsidRPr="00FD6064">
        <w:rPr>
          <w:rFonts w:ascii="Gill Sans MT" w:hAnsi="Gill Sans MT"/>
        </w:rPr>
        <w:t>stocking and</w:t>
      </w:r>
      <w:proofErr w:type="gramEnd"/>
      <w:r w:rsidRPr="00FD6064">
        <w:rPr>
          <w:rFonts w:ascii="Gill Sans MT" w:hAnsi="Gill Sans MT"/>
        </w:rPr>
        <w:t xml:space="preserve"> expiries. </w:t>
      </w:r>
    </w:p>
    <w:p w14:paraId="17591E22" w14:textId="35336CA2" w:rsidR="008C090D" w:rsidRPr="00FD6064" w:rsidRDefault="00AE7790">
      <w:pPr>
        <w:rPr>
          <w:rFonts w:ascii="Gill Sans MT" w:hAnsi="Gill Sans MT"/>
        </w:rPr>
      </w:pPr>
      <w:r w:rsidRPr="44B1EBD5">
        <w:rPr>
          <w:rFonts w:ascii="Gill Sans MT" w:hAnsi="Gill Sans MT"/>
        </w:rPr>
        <w:t xml:space="preserve">Accompanying this learning guide is an </w:t>
      </w:r>
      <w:r w:rsidR="00C0083A" w:rsidRPr="44B1EBD5">
        <w:rPr>
          <w:rFonts w:ascii="Gill Sans MT" w:hAnsi="Gill Sans MT"/>
        </w:rPr>
        <w:t>E</w:t>
      </w:r>
      <w:r w:rsidRPr="44B1EBD5">
        <w:rPr>
          <w:rFonts w:ascii="Gill Sans MT" w:hAnsi="Gill Sans MT"/>
        </w:rPr>
        <w:t xml:space="preserve">xcel-based dashboard with instructions </w:t>
      </w:r>
      <w:r w:rsidR="00F95599" w:rsidRPr="44B1EBD5">
        <w:rPr>
          <w:rFonts w:ascii="Gill Sans MT" w:hAnsi="Gill Sans MT"/>
        </w:rPr>
        <w:t xml:space="preserve">for </w:t>
      </w:r>
      <w:r w:rsidRPr="44B1EBD5">
        <w:rPr>
          <w:rFonts w:ascii="Gill Sans MT" w:hAnsi="Gill Sans MT"/>
        </w:rPr>
        <w:t xml:space="preserve">how </w:t>
      </w:r>
      <w:r w:rsidR="00191F53" w:rsidRPr="44B1EBD5">
        <w:rPr>
          <w:rFonts w:ascii="Gill Sans MT" w:hAnsi="Gill Sans MT"/>
        </w:rPr>
        <w:t xml:space="preserve">a country can set up </w:t>
      </w:r>
      <w:r w:rsidR="0017581D" w:rsidRPr="44B1EBD5">
        <w:rPr>
          <w:rFonts w:ascii="Gill Sans MT" w:hAnsi="Gill Sans MT"/>
        </w:rPr>
        <w:t xml:space="preserve">their dashboard </w:t>
      </w:r>
      <w:commentRangeStart w:id="39"/>
      <w:commentRangeStart w:id="40"/>
      <w:commentRangeEnd w:id="39"/>
      <w:r>
        <w:rPr>
          <w:rStyle w:val="CommentReference"/>
        </w:rPr>
        <w:commentReference w:id="39"/>
      </w:r>
      <w:commentRangeEnd w:id="40"/>
      <w:r>
        <w:rPr>
          <w:rStyle w:val="CommentReference"/>
        </w:rPr>
        <w:commentReference w:id="40"/>
      </w:r>
      <w:r w:rsidRPr="44B1EBD5">
        <w:rPr>
          <w:rFonts w:ascii="Gill Sans MT" w:hAnsi="Gill Sans MT"/>
        </w:rPr>
        <w:t xml:space="preserve">to utilize </w:t>
      </w:r>
      <w:r w:rsidR="005115DF" w:rsidRPr="44B1EBD5">
        <w:rPr>
          <w:rFonts w:ascii="Gill Sans MT" w:hAnsi="Gill Sans MT"/>
        </w:rPr>
        <w:t xml:space="preserve">their country specific </w:t>
      </w:r>
      <w:r w:rsidRPr="44B1EBD5">
        <w:rPr>
          <w:rFonts w:ascii="Gill Sans MT" w:hAnsi="Gill Sans MT"/>
        </w:rPr>
        <w:t xml:space="preserve">digital supply chain data, </w:t>
      </w:r>
      <w:r w:rsidR="005115DF" w:rsidRPr="44B1EBD5">
        <w:rPr>
          <w:rFonts w:ascii="Gill Sans MT" w:hAnsi="Gill Sans MT"/>
        </w:rPr>
        <w:t xml:space="preserve">along with </w:t>
      </w:r>
      <w:r w:rsidRPr="44B1EBD5">
        <w:rPr>
          <w:rFonts w:ascii="Gill Sans MT" w:hAnsi="Gill Sans MT"/>
        </w:rPr>
        <w:t xml:space="preserve">instructions for integrating </w:t>
      </w:r>
      <w:commentRangeStart w:id="42"/>
      <w:commentRangeStart w:id="43"/>
      <w:commentRangeStart w:id="44"/>
      <w:commentRangeEnd w:id="42"/>
      <w:r>
        <w:rPr>
          <w:rStyle w:val="CommentReference"/>
        </w:rPr>
        <w:commentReference w:id="42"/>
      </w:r>
      <w:commentRangeEnd w:id="43"/>
      <w:r>
        <w:rPr>
          <w:rStyle w:val="CommentReference"/>
        </w:rPr>
        <w:commentReference w:id="43"/>
      </w:r>
      <w:commentRangeEnd w:id="44"/>
      <w:r>
        <w:rPr>
          <w:rStyle w:val="CommentReference"/>
        </w:rPr>
        <w:commentReference w:id="44"/>
      </w:r>
      <w:r w:rsidR="03227896" w:rsidRPr="44B1EBD5">
        <w:rPr>
          <w:rFonts w:ascii="Gill Sans MT" w:hAnsi="Gill Sans MT"/>
        </w:rPr>
        <w:t xml:space="preserve">inventory </w:t>
      </w:r>
      <w:r w:rsidR="006123A6" w:rsidRPr="44B1EBD5">
        <w:rPr>
          <w:rFonts w:ascii="Gill Sans MT" w:hAnsi="Gill Sans MT"/>
        </w:rPr>
        <w:t>turnover</w:t>
      </w:r>
      <w:r w:rsidR="03227896" w:rsidRPr="44B1EBD5">
        <w:rPr>
          <w:rFonts w:ascii="Gill Sans MT" w:hAnsi="Gill Sans MT"/>
        </w:rPr>
        <w:t xml:space="preserve"> ratios</w:t>
      </w:r>
      <w:r w:rsidR="00521CE6" w:rsidRPr="44B1EBD5">
        <w:rPr>
          <w:rFonts w:ascii="Gill Sans MT" w:hAnsi="Gill Sans MT"/>
        </w:rPr>
        <w:t xml:space="preserve"> </w:t>
      </w:r>
      <w:r w:rsidRPr="44B1EBD5">
        <w:rPr>
          <w:rFonts w:ascii="Gill Sans MT" w:hAnsi="Gill Sans MT"/>
        </w:rPr>
        <w:t>with the country’s existing last-mile tools or dashboards</w:t>
      </w:r>
      <w:sdt>
        <w:sdtPr>
          <w:rPr>
            <w:rFonts w:ascii="Gill Sans MT" w:hAnsi="Gill Sans MT"/>
          </w:rPr>
          <w:tag w:val="goog_rdk_20"/>
          <w:id w:val="-67268210"/>
        </w:sdtPr>
        <w:sdtContent/>
      </w:sdt>
      <w:sdt>
        <w:sdtPr>
          <w:rPr>
            <w:rFonts w:ascii="Gill Sans MT" w:hAnsi="Gill Sans MT"/>
          </w:rPr>
          <w:tag w:val="goog_rdk_21"/>
          <w:id w:val="1280997243"/>
        </w:sdtPr>
        <w:sdtContent/>
      </w:sdt>
      <w:sdt>
        <w:sdtPr>
          <w:rPr>
            <w:rFonts w:ascii="Gill Sans MT" w:hAnsi="Gill Sans MT"/>
          </w:rPr>
          <w:tag w:val="goog_rdk_22"/>
          <w:id w:val="-46524050"/>
        </w:sdtPr>
        <w:sdtContent/>
      </w:sdt>
      <w:r w:rsidRPr="44B1EBD5">
        <w:rPr>
          <w:rFonts w:ascii="Gill Sans MT" w:hAnsi="Gill Sans MT"/>
        </w:rPr>
        <w:t>.</w:t>
      </w:r>
    </w:p>
    <w:p w14:paraId="17591E23" w14:textId="1FC0D57A" w:rsidR="008C090D" w:rsidRPr="00FD6064" w:rsidRDefault="00AE7790" w:rsidP="003F4B61">
      <w:pPr>
        <w:pStyle w:val="Head1NoTOC"/>
      </w:pPr>
      <w:bookmarkStart w:id="46" w:name="_Toc179370445"/>
      <w:r w:rsidRPr="00FD6064">
        <w:t>What is an Inventory Turn</w:t>
      </w:r>
      <w:r w:rsidR="00B16A2A">
        <w:t>over</w:t>
      </w:r>
      <w:r w:rsidRPr="00FD6064">
        <w:t xml:space="preserve"> Ratio</w:t>
      </w:r>
      <w:r w:rsidR="009E3FA4" w:rsidRPr="00FD6064">
        <w:t>?</w:t>
      </w:r>
      <w:bookmarkEnd w:id="46"/>
    </w:p>
    <w:p w14:paraId="0A54D6F2" w14:textId="393A2152" w:rsidR="005B396F" w:rsidRPr="007659BF" w:rsidRDefault="1C026191">
      <w:pPr>
        <w:rPr>
          <w:rFonts w:ascii="Gill Sans MT" w:hAnsi="Gill Sans MT"/>
          <w:color w:val="002F6C"/>
        </w:rPr>
      </w:pPr>
      <w:r w:rsidRPr="007659BF">
        <w:rPr>
          <w:rFonts w:ascii="Gill Sans MT" w:hAnsi="Gill Sans MT"/>
          <w:b/>
          <w:bCs/>
          <w:color w:val="002F6C"/>
        </w:rPr>
        <w:t xml:space="preserve">Inventory </w:t>
      </w:r>
      <w:r w:rsidR="13A359B2" w:rsidRPr="007659BF">
        <w:rPr>
          <w:rFonts w:ascii="Gill Sans MT" w:hAnsi="Gill Sans MT"/>
          <w:b/>
          <w:bCs/>
          <w:color w:val="002F6C"/>
        </w:rPr>
        <w:t>t</w:t>
      </w:r>
      <w:r w:rsidRPr="007659BF">
        <w:rPr>
          <w:rFonts w:ascii="Gill Sans MT" w:hAnsi="Gill Sans MT"/>
          <w:b/>
          <w:bCs/>
          <w:color w:val="002F6C"/>
        </w:rPr>
        <w:t xml:space="preserve">urnover </w:t>
      </w:r>
      <w:r w:rsidR="13A359B2" w:rsidRPr="007659BF">
        <w:rPr>
          <w:rFonts w:ascii="Gill Sans MT" w:hAnsi="Gill Sans MT"/>
          <w:b/>
          <w:bCs/>
          <w:color w:val="002F6C"/>
        </w:rPr>
        <w:t>r</w:t>
      </w:r>
      <w:r w:rsidRPr="007659BF">
        <w:rPr>
          <w:rFonts w:ascii="Gill Sans MT" w:hAnsi="Gill Sans MT"/>
          <w:b/>
          <w:bCs/>
          <w:color w:val="002F6C"/>
        </w:rPr>
        <w:t xml:space="preserve">atio measures the number of times a facility dispenses and replaces its inventory during </w:t>
      </w:r>
      <w:r w:rsidR="21013E9F" w:rsidRPr="007659BF">
        <w:rPr>
          <w:rFonts w:ascii="Gill Sans MT" w:hAnsi="Gill Sans MT"/>
          <w:b/>
          <w:bCs/>
          <w:color w:val="002F6C"/>
        </w:rPr>
        <w:t xml:space="preserve">a </w:t>
      </w:r>
      <w:r w:rsidRPr="007659BF">
        <w:rPr>
          <w:rFonts w:ascii="Gill Sans MT" w:hAnsi="Gill Sans MT"/>
          <w:b/>
          <w:bCs/>
          <w:color w:val="002F6C"/>
        </w:rPr>
        <w:t>period under review and is a measure of efficiency of the operation.</w:t>
      </w:r>
      <w:r w:rsidRPr="007659BF">
        <w:rPr>
          <w:rFonts w:ascii="Gill Sans MT" w:hAnsi="Gill Sans MT"/>
          <w:color w:val="002F6C"/>
        </w:rPr>
        <w:t xml:space="preserve"> </w:t>
      </w:r>
      <w:r w:rsidR="006C5699" w:rsidRPr="007659BF">
        <w:rPr>
          <w:color w:val="002F6C"/>
        </w:rPr>
        <w:br/>
      </w:r>
    </w:p>
    <w:p w14:paraId="17591E24" w14:textId="3D04CE14" w:rsidR="008C090D" w:rsidRPr="00FD6064" w:rsidRDefault="00AE7790">
      <w:pPr>
        <w:rPr>
          <w:rFonts w:ascii="Gill Sans MT" w:hAnsi="Gill Sans MT"/>
        </w:rPr>
      </w:pPr>
      <w:r w:rsidRPr="00FD6064">
        <w:rPr>
          <w:rFonts w:ascii="Gill Sans MT" w:hAnsi="Gill Sans MT"/>
        </w:rPr>
        <w:t>I</w:t>
      </w:r>
      <w:sdt>
        <w:sdtPr>
          <w:rPr>
            <w:rFonts w:ascii="Gill Sans MT" w:hAnsi="Gill Sans MT"/>
          </w:rPr>
          <w:tag w:val="goog_rdk_24"/>
          <w:id w:val="-1208879135"/>
        </w:sdtPr>
        <w:sdtContent/>
      </w:sdt>
      <w:sdt>
        <w:sdtPr>
          <w:rPr>
            <w:rFonts w:ascii="Gill Sans MT" w:hAnsi="Gill Sans MT"/>
          </w:rPr>
          <w:tag w:val="goog_rdk_25"/>
          <w:id w:val="-273859016"/>
        </w:sdtPr>
        <w:sdtContent/>
      </w:sdt>
      <w:sdt>
        <w:sdtPr>
          <w:rPr>
            <w:rFonts w:ascii="Gill Sans MT" w:hAnsi="Gill Sans MT"/>
          </w:rPr>
          <w:tag w:val="goog_rdk_26"/>
          <w:id w:val="1204833268"/>
        </w:sdtPr>
        <w:sdtContent/>
      </w:sdt>
      <w:r w:rsidRPr="00FD6064">
        <w:rPr>
          <w:rFonts w:ascii="Gill Sans MT" w:hAnsi="Gill Sans MT"/>
        </w:rPr>
        <w:t>n other words, the time from when product is received at a facility until the time the last unit of the</w:t>
      </w:r>
      <w:sdt>
        <w:sdtPr>
          <w:rPr>
            <w:rFonts w:ascii="Gill Sans MT" w:hAnsi="Gill Sans MT"/>
          </w:rPr>
          <w:tag w:val="goog_rdk_27"/>
          <w:id w:val="-243572952"/>
        </w:sdtPr>
        <w:sdtContent/>
      </w:sdt>
      <w:r w:rsidRPr="00FD6064">
        <w:rPr>
          <w:rFonts w:ascii="Gill Sans MT" w:hAnsi="Gill Sans MT"/>
        </w:rPr>
        <w:t xml:space="preserve"> product at the facility is dispensed to a patient represents one turn of inventory. </w:t>
      </w:r>
      <w:r w:rsidR="009A74EA">
        <w:rPr>
          <w:rFonts w:ascii="Gill Sans MT" w:hAnsi="Gill Sans MT"/>
        </w:rPr>
        <w:t>Inventory turn</w:t>
      </w:r>
      <w:r w:rsidR="003D0999">
        <w:rPr>
          <w:rFonts w:ascii="Gill Sans MT" w:hAnsi="Gill Sans MT"/>
        </w:rPr>
        <w:t>over</w:t>
      </w:r>
      <w:commentRangeStart w:id="47"/>
      <w:commentRangeStart w:id="48"/>
      <w:r w:rsidRPr="00FD6064">
        <w:rPr>
          <w:rFonts w:ascii="Gill Sans MT" w:hAnsi="Gill Sans MT"/>
        </w:rPr>
        <w:t xml:space="preserve"> </w:t>
      </w:r>
      <w:commentRangeEnd w:id="47"/>
      <w:r w:rsidR="00396663">
        <w:rPr>
          <w:rStyle w:val="CommentReference"/>
          <w:rFonts w:ascii="Calibri" w:eastAsia="Calibri" w:hAnsi="Calibri" w:cs="Calibri"/>
        </w:rPr>
        <w:commentReference w:id="47"/>
      </w:r>
      <w:commentRangeEnd w:id="48"/>
      <w:r w:rsidR="00286385">
        <w:rPr>
          <w:rStyle w:val="CommentReference"/>
          <w:rFonts w:ascii="Calibri" w:eastAsia="Calibri" w:hAnsi="Calibri" w:cs="Calibri"/>
        </w:rPr>
        <w:commentReference w:id="48"/>
      </w:r>
      <w:r w:rsidRPr="00FD6064">
        <w:rPr>
          <w:rFonts w:ascii="Gill Sans MT" w:hAnsi="Gill Sans MT"/>
        </w:rPr>
        <w:t xml:space="preserve">is measured by dividing the units dispensed over a period (i.e., total consumption) by the average stock on hand during that period. </w:t>
      </w:r>
      <w:commentRangeStart w:id="49"/>
      <w:r w:rsidRPr="00FD6064">
        <w:rPr>
          <w:rFonts w:ascii="Gill Sans MT" w:hAnsi="Gill Sans MT"/>
        </w:rPr>
        <w:t>The inventory turnover ratio</w:t>
      </w:r>
      <w:r w:rsidR="00226508">
        <w:rPr>
          <w:rFonts w:ascii="Gill Sans MT" w:hAnsi="Gill Sans MT"/>
        </w:rPr>
        <w:t xml:space="preserve"> </w:t>
      </w:r>
      <w:commentRangeEnd w:id="49"/>
      <w:r w:rsidR="00C97CD3">
        <w:rPr>
          <w:rStyle w:val="CommentReference"/>
          <w:rFonts w:ascii="Calibri" w:eastAsia="Calibri" w:hAnsi="Calibri" w:cs="Calibri"/>
        </w:rPr>
        <w:commentReference w:id="49"/>
      </w:r>
      <w:r w:rsidRPr="00FD6064">
        <w:rPr>
          <w:rFonts w:ascii="Gill Sans MT" w:hAnsi="Gill Sans MT"/>
        </w:rPr>
        <w:t xml:space="preserve">is therefore measured as the number of times the inventory turns </w:t>
      </w:r>
      <w:r w:rsidR="008C158E">
        <w:rPr>
          <w:rFonts w:ascii="Gill Sans MT" w:hAnsi="Gill Sans MT"/>
        </w:rPr>
        <w:t xml:space="preserve">over </w:t>
      </w:r>
      <w:r w:rsidRPr="00FD6064">
        <w:rPr>
          <w:rFonts w:ascii="Gill Sans MT" w:hAnsi="Gill Sans MT"/>
        </w:rPr>
        <w:t xml:space="preserve">per period. For example, if a facility dispenses 100 units per year and keeps 20 units in stock on </w:t>
      </w:r>
      <w:r w:rsidR="00830BFE">
        <w:rPr>
          <w:rFonts w:ascii="Gill Sans MT" w:hAnsi="Gill Sans MT"/>
        </w:rPr>
        <w:t>average across the months or days in that same period,</w:t>
      </w:r>
      <w:r w:rsidRPr="00FD6064">
        <w:rPr>
          <w:rFonts w:ascii="Gill Sans MT" w:hAnsi="Gill Sans MT"/>
        </w:rPr>
        <w:t xml:space="preserve"> then it would average five inventory turn</w:t>
      </w:r>
      <w:r w:rsidR="00E52B3C">
        <w:rPr>
          <w:rFonts w:ascii="Gill Sans MT" w:hAnsi="Gill Sans MT"/>
        </w:rPr>
        <w:t>over</w:t>
      </w:r>
      <w:r w:rsidRPr="00FD6064">
        <w:rPr>
          <w:rFonts w:ascii="Gill Sans MT" w:hAnsi="Gill Sans MT"/>
        </w:rPr>
        <w:t xml:space="preserve">s per year. </w:t>
      </w:r>
    </w:p>
    <w:p w14:paraId="17591E25" w14:textId="4DF28E1D" w:rsidR="008C090D" w:rsidRPr="00FD6064" w:rsidRDefault="003F4B61" w:rsidP="003F4B61">
      <w:pPr>
        <w:pStyle w:val="Head2"/>
        <w:rPr>
          <w:rFonts w:ascii="Gill Sans MT" w:hAnsi="Gill Sans MT"/>
        </w:rPr>
      </w:pPr>
      <w:bookmarkStart w:id="50" w:name="_Toc179370446"/>
      <w:r w:rsidRPr="00FD6064">
        <w:rPr>
          <w:rFonts w:ascii="Gill Sans MT" w:hAnsi="Gill Sans MT"/>
        </w:rPr>
        <w:t xml:space="preserve">2.1 Why Do </w:t>
      </w:r>
      <w:r w:rsidR="002E56A7">
        <w:rPr>
          <w:rFonts w:ascii="Gill Sans MT" w:hAnsi="Gill Sans MT"/>
        </w:rPr>
        <w:t>Inventory Turnover</w:t>
      </w:r>
      <w:commentRangeStart w:id="51"/>
      <w:r w:rsidR="00655C36">
        <w:rPr>
          <w:rFonts w:ascii="Gill Sans MT" w:hAnsi="Gill Sans MT"/>
        </w:rPr>
        <w:t>s</w:t>
      </w:r>
      <w:commentRangeEnd w:id="51"/>
      <w:r w:rsidR="00C33217">
        <w:rPr>
          <w:rStyle w:val="CommentReference"/>
          <w:rFonts w:ascii="Calibri" w:eastAsia="Calibri" w:hAnsi="Calibri" w:cs="Calibri"/>
          <w:b w:val="0"/>
          <w:bCs w:val="0"/>
          <w:color w:val="6C6463"/>
        </w:rPr>
        <w:commentReference w:id="51"/>
      </w:r>
      <w:r w:rsidR="002E56A7" w:rsidRPr="00FD6064">
        <w:rPr>
          <w:rFonts w:ascii="Gill Sans MT" w:hAnsi="Gill Sans MT"/>
        </w:rPr>
        <w:t xml:space="preserve"> </w:t>
      </w:r>
      <w:r w:rsidRPr="00FD6064">
        <w:rPr>
          <w:rFonts w:ascii="Gill Sans MT" w:hAnsi="Gill Sans MT"/>
        </w:rPr>
        <w:t>Matter?</w:t>
      </w:r>
      <w:bookmarkEnd w:id="50"/>
    </w:p>
    <w:p w14:paraId="17591E26" w14:textId="7274F607" w:rsidR="008C090D" w:rsidRPr="00FD6064" w:rsidRDefault="002E56A7">
      <w:pPr>
        <w:rPr>
          <w:rFonts w:ascii="Gill Sans MT" w:hAnsi="Gill Sans MT"/>
        </w:rPr>
      </w:pPr>
      <w:r>
        <w:rPr>
          <w:rFonts w:ascii="Gill Sans MT" w:hAnsi="Gill Sans MT"/>
        </w:rPr>
        <w:t>Inventory turnover ratio</w:t>
      </w:r>
      <w:r w:rsidRPr="00FD6064">
        <w:rPr>
          <w:rFonts w:ascii="Gill Sans MT" w:hAnsi="Gill Sans MT"/>
        </w:rPr>
        <w:t xml:space="preserve"> </w:t>
      </w:r>
      <w:r w:rsidR="00AE7790" w:rsidRPr="00FD6064">
        <w:rPr>
          <w:rFonts w:ascii="Gill Sans MT" w:hAnsi="Gill Sans MT"/>
        </w:rPr>
        <w:t xml:space="preserve">is commonly used in the private sector to </w:t>
      </w:r>
      <w:r w:rsidR="00457BDB">
        <w:rPr>
          <w:rFonts w:ascii="Gill Sans MT" w:hAnsi="Gill Sans MT"/>
        </w:rPr>
        <w:t>understand</w:t>
      </w:r>
      <w:r w:rsidR="00457BDB" w:rsidRPr="00FD6064">
        <w:rPr>
          <w:rFonts w:ascii="Gill Sans MT" w:hAnsi="Gill Sans MT"/>
        </w:rPr>
        <w:t xml:space="preserve"> </w:t>
      </w:r>
      <w:r w:rsidR="00AE7790" w:rsidRPr="00FD6064">
        <w:rPr>
          <w:rFonts w:ascii="Gill Sans MT" w:hAnsi="Gill Sans MT"/>
        </w:rPr>
        <w:t xml:space="preserve">the average time a company takes to sell its inventory. This helps them make better decisions on pricing, manufacturing, marketing and purchasing. In the private sector, a warehouse’s customers (e.g., stores, pharmacies) may also track their own </w:t>
      </w:r>
      <w:r w:rsidR="0094137B">
        <w:rPr>
          <w:rFonts w:ascii="Gill Sans MT" w:hAnsi="Gill Sans MT"/>
        </w:rPr>
        <w:t>inventory turnover ratio</w:t>
      </w:r>
      <w:r w:rsidR="0094137B" w:rsidRPr="00FD6064">
        <w:rPr>
          <w:rFonts w:ascii="Gill Sans MT" w:hAnsi="Gill Sans MT"/>
        </w:rPr>
        <w:t xml:space="preserve"> </w:t>
      </w:r>
      <w:r w:rsidR="00AE7790" w:rsidRPr="00FD6064">
        <w:rPr>
          <w:rFonts w:ascii="Gill Sans MT" w:hAnsi="Gill Sans MT"/>
        </w:rPr>
        <w:t xml:space="preserve">to ensure efficient stock management. However, the public health domain in low- and middle-income countries is unique in that the </w:t>
      </w:r>
      <w:r w:rsidR="0013542E">
        <w:rPr>
          <w:rFonts w:ascii="Gill Sans MT" w:hAnsi="Gill Sans MT"/>
        </w:rPr>
        <w:t>country’s ministry</w:t>
      </w:r>
      <w:r w:rsidR="00AE7790" w:rsidRPr="00FD6064">
        <w:rPr>
          <w:rFonts w:ascii="Gill Sans MT" w:hAnsi="Gill Sans MT"/>
        </w:rPr>
        <w:t xml:space="preserve"> of health or logistics operators often monitor the stock holding behavior of their customers to ensure efficient use of limited resources. </w:t>
      </w:r>
    </w:p>
    <w:p w14:paraId="17591E27" w14:textId="0ECBF0F8" w:rsidR="008C090D" w:rsidRPr="00FD6064" w:rsidRDefault="00AE7790">
      <w:pPr>
        <w:rPr>
          <w:rFonts w:ascii="Gill Sans MT" w:hAnsi="Gill Sans MT"/>
        </w:rPr>
      </w:pPr>
      <w:r w:rsidRPr="00FD6064">
        <w:rPr>
          <w:rFonts w:ascii="Gill Sans MT" w:hAnsi="Gill Sans MT"/>
        </w:rPr>
        <w:t>In public health supply chains, many of the commodities are donated</w:t>
      </w:r>
      <w:r w:rsidR="00311DBB">
        <w:rPr>
          <w:rFonts w:ascii="Gill Sans MT" w:hAnsi="Gill Sans MT"/>
        </w:rPr>
        <w:t>.</w:t>
      </w:r>
      <w:r w:rsidRPr="00FD6064">
        <w:rPr>
          <w:rFonts w:ascii="Gill Sans MT" w:hAnsi="Gill Sans MT"/>
        </w:rPr>
        <w:t xml:space="preserve"> </w:t>
      </w:r>
      <w:r w:rsidR="00311DBB">
        <w:rPr>
          <w:rFonts w:ascii="Gill Sans MT" w:hAnsi="Gill Sans MT"/>
        </w:rPr>
        <w:t xml:space="preserve">However, </w:t>
      </w:r>
      <w:r w:rsidR="006F7635">
        <w:rPr>
          <w:rFonts w:ascii="Gill Sans MT" w:hAnsi="Gill Sans MT"/>
        </w:rPr>
        <w:t>the</w:t>
      </w:r>
      <w:r w:rsidRPr="00FD6064">
        <w:rPr>
          <w:rFonts w:ascii="Gill Sans MT" w:hAnsi="Gill Sans MT"/>
        </w:rPr>
        <w:t xml:space="preserve"> </w:t>
      </w:r>
      <w:r w:rsidR="006F7635">
        <w:rPr>
          <w:rFonts w:ascii="Gill Sans MT" w:hAnsi="Gill Sans MT"/>
        </w:rPr>
        <w:t>inventory turnover ratio</w:t>
      </w:r>
      <w:r w:rsidR="006F7635" w:rsidRPr="00FD6064">
        <w:rPr>
          <w:rFonts w:ascii="Gill Sans MT" w:hAnsi="Gill Sans MT"/>
        </w:rPr>
        <w:t xml:space="preserve"> </w:t>
      </w:r>
      <w:r w:rsidRPr="00FD6064">
        <w:rPr>
          <w:rFonts w:ascii="Gill Sans MT" w:hAnsi="Gill Sans MT"/>
        </w:rPr>
        <w:t>can still be a powerful metric to gauge the flow of inventory moving in and out of facilities and determine how efficiently a supply chain is functioning</w:t>
      </w:r>
      <w:r w:rsidR="00FA29B5">
        <w:rPr>
          <w:rFonts w:ascii="Gill Sans MT" w:hAnsi="Gill Sans MT"/>
        </w:rPr>
        <w:t xml:space="preserve">, as well as </w:t>
      </w:r>
      <w:r w:rsidRPr="00FD6064">
        <w:rPr>
          <w:rFonts w:ascii="Gill Sans MT" w:hAnsi="Gill Sans MT"/>
        </w:rPr>
        <w:t xml:space="preserve">what risks a facility may face in their stock management. </w:t>
      </w:r>
      <w:r w:rsidR="00313FA8">
        <w:rPr>
          <w:rFonts w:ascii="Gill Sans MT" w:hAnsi="Gill Sans MT"/>
        </w:rPr>
        <w:t>The i</w:t>
      </w:r>
      <w:r w:rsidRPr="00FD6064">
        <w:rPr>
          <w:rFonts w:ascii="Gill Sans MT" w:hAnsi="Gill Sans MT"/>
        </w:rPr>
        <w:t>nventory turn</w:t>
      </w:r>
      <w:r w:rsidR="00313FA8">
        <w:rPr>
          <w:rFonts w:ascii="Gill Sans MT" w:hAnsi="Gill Sans MT"/>
        </w:rPr>
        <w:t>over ratio</w:t>
      </w:r>
      <w:r w:rsidRPr="00FD6064">
        <w:rPr>
          <w:rFonts w:ascii="Gill Sans MT" w:hAnsi="Gill Sans MT"/>
        </w:rPr>
        <w:t xml:space="preserve"> can be measured at any level of the supply chain</w:t>
      </w:r>
      <w:r w:rsidR="004D40D6">
        <w:rPr>
          <w:rFonts w:ascii="Gill Sans MT" w:hAnsi="Gill Sans MT"/>
        </w:rPr>
        <w:t xml:space="preserve">, </w:t>
      </w:r>
      <w:r w:rsidRPr="00FD6064">
        <w:rPr>
          <w:rFonts w:ascii="Gill Sans MT" w:hAnsi="Gill Sans MT"/>
        </w:rPr>
        <w:t xml:space="preserve">from national warehouses to </w:t>
      </w:r>
      <w:r w:rsidRPr="00FD6064">
        <w:rPr>
          <w:rFonts w:ascii="Gill Sans MT" w:hAnsi="Gill Sans MT"/>
          <w:color w:val="6C6860"/>
        </w:rPr>
        <w:t>regional</w:t>
      </w:r>
      <w:r w:rsidRPr="00FD6064">
        <w:rPr>
          <w:rFonts w:ascii="Gill Sans MT" w:hAnsi="Gill Sans MT"/>
        </w:rPr>
        <w:t xml:space="preserve"> hubs to last-mile facilities, with the caveat that the quality and the granularity of the data may vary greatly at each level of the supply chain. </w:t>
      </w:r>
    </w:p>
    <w:p w14:paraId="17591E28" w14:textId="50FE2A08" w:rsidR="008C090D" w:rsidRPr="00FD6064" w:rsidRDefault="009C7C59">
      <w:pPr>
        <w:rPr>
          <w:rFonts w:ascii="Gill Sans MT" w:hAnsi="Gill Sans MT"/>
        </w:rPr>
      </w:pPr>
      <w:commentRangeStart w:id="52"/>
      <w:r>
        <w:rPr>
          <w:rFonts w:ascii="Gill Sans MT" w:hAnsi="Gill Sans MT"/>
        </w:rPr>
        <w:t>T</w:t>
      </w:r>
      <w:r w:rsidR="00AE7790" w:rsidRPr="611E255A">
        <w:rPr>
          <w:rFonts w:ascii="Gill Sans MT" w:hAnsi="Gill Sans MT"/>
        </w:rPr>
        <w:t>his</w:t>
      </w:r>
      <w:commentRangeEnd w:id="52"/>
      <w:r>
        <w:rPr>
          <w:rStyle w:val="CommentReference"/>
          <w:rFonts w:ascii="Calibri" w:eastAsia="Calibri" w:hAnsi="Calibri" w:cs="Calibri"/>
        </w:rPr>
        <w:commentReference w:id="52"/>
      </w:r>
      <w:r w:rsidR="00AE7790" w:rsidRPr="611E255A">
        <w:rPr>
          <w:rFonts w:ascii="Gill Sans MT" w:hAnsi="Gill Sans MT"/>
        </w:rPr>
        <w:t xml:space="preserve"> report focuses not only on how to calculate </w:t>
      </w:r>
      <w:r w:rsidR="00E21E3F" w:rsidRPr="611E255A">
        <w:rPr>
          <w:rFonts w:ascii="Gill Sans MT" w:hAnsi="Gill Sans MT"/>
        </w:rPr>
        <w:t xml:space="preserve">inventory turnover ratio </w:t>
      </w:r>
      <w:r w:rsidR="00AE7790" w:rsidRPr="611E255A">
        <w:rPr>
          <w:rFonts w:ascii="Gill Sans MT" w:hAnsi="Gill Sans MT"/>
        </w:rPr>
        <w:t xml:space="preserve">but, more importantly, on how to use </w:t>
      </w:r>
      <w:r w:rsidR="00E21E3F" w:rsidRPr="611E255A">
        <w:rPr>
          <w:rFonts w:ascii="Gill Sans MT" w:hAnsi="Gill Sans MT"/>
        </w:rPr>
        <w:t>th</w:t>
      </w:r>
      <w:r w:rsidR="006E0430" w:rsidRPr="611E255A">
        <w:rPr>
          <w:rFonts w:ascii="Gill Sans MT" w:hAnsi="Gill Sans MT"/>
        </w:rPr>
        <w:t>is</w:t>
      </w:r>
      <w:r w:rsidR="00E21E3F" w:rsidRPr="611E255A">
        <w:rPr>
          <w:rFonts w:ascii="Gill Sans MT" w:hAnsi="Gill Sans MT"/>
        </w:rPr>
        <w:t xml:space="preserve"> metric </w:t>
      </w:r>
      <w:r w:rsidR="00AE7790" w:rsidRPr="611E255A">
        <w:rPr>
          <w:rFonts w:ascii="Gill Sans MT" w:hAnsi="Gill Sans MT"/>
        </w:rPr>
        <w:t xml:space="preserve">to measure the stock management performance at </w:t>
      </w:r>
      <w:proofErr w:type="gramStart"/>
      <w:r w:rsidR="00AE7790" w:rsidRPr="611E255A">
        <w:rPr>
          <w:rFonts w:ascii="Gill Sans MT" w:hAnsi="Gill Sans MT"/>
        </w:rPr>
        <w:t>last</w:t>
      </w:r>
      <w:proofErr w:type="gramEnd"/>
      <w:r w:rsidR="00AE7790" w:rsidRPr="611E255A">
        <w:rPr>
          <w:rFonts w:ascii="Gill Sans MT" w:hAnsi="Gill Sans MT"/>
        </w:rPr>
        <w:t>-mile facilities to review and</w:t>
      </w:r>
      <w:r w:rsidR="00053141" w:rsidRPr="611E255A">
        <w:rPr>
          <w:rFonts w:ascii="Gill Sans MT" w:hAnsi="Gill Sans MT"/>
        </w:rPr>
        <w:t>, when needed,</w:t>
      </w:r>
      <w:r w:rsidR="00AE7790" w:rsidRPr="611E255A">
        <w:rPr>
          <w:rFonts w:ascii="Gill Sans MT" w:hAnsi="Gill Sans MT"/>
        </w:rPr>
        <w:t xml:space="preserve"> act. For example, this report highlights how both low and high </w:t>
      </w:r>
      <w:r w:rsidR="00406A7D" w:rsidRPr="611E255A">
        <w:rPr>
          <w:rFonts w:ascii="Gill Sans MT" w:hAnsi="Gill Sans MT"/>
        </w:rPr>
        <w:t xml:space="preserve">inventory turnover </w:t>
      </w:r>
      <w:r w:rsidR="00AE7790" w:rsidRPr="611E255A">
        <w:rPr>
          <w:rFonts w:ascii="Gill Sans MT" w:hAnsi="Gill Sans MT"/>
        </w:rPr>
        <w:t>can be detrimental to a public health supply chain. Persistently low inventory turn</w:t>
      </w:r>
      <w:r w:rsidR="00406A7D" w:rsidRPr="611E255A">
        <w:rPr>
          <w:rFonts w:ascii="Gill Sans MT" w:hAnsi="Gill Sans MT"/>
        </w:rPr>
        <w:t>over</w:t>
      </w:r>
      <w:r w:rsidR="008B1459">
        <w:rPr>
          <w:rFonts w:ascii="Gill Sans MT" w:hAnsi="Gill Sans MT"/>
        </w:rPr>
        <w:t xml:space="preserve"> </w:t>
      </w:r>
      <w:r w:rsidR="00AE7790" w:rsidRPr="611E255A">
        <w:rPr>
          <w:rFonts w:ascii="Gill Sans MT" w:hAnsi="Gill Sans MT"/>
        </w:rPr>
        <w:t>at a health facility can clog up storage space that may be needed for more in-demand drugs, lead to higher storage cost, increase</w:t>
      </w:r>
      <w:r w:rsidR="006105C1" w:rsidRPr="611E255A">
        <w:rPr>
          <w:rFonts w:ascii="Gill Sans MT" w:hAnsi="Gill Sans MT"/>
        </w:rPr>
        <w:t xml:space="preserve"> the</w:t>
      </w:r>
      <w:r w:rsidR="00AE7790" w:rsidRPr="611E255A">
        <w:rPr>
          <w:rFonts w:ascii="Gill Sans MT" w:hAnsi="Gill Sans MT"/>
        </w:rPr>
        <w:t xml:space="preserve"> potential of spoilage, expiry, or loss, increase the level of effort for stock management and </w:t>
      </w:r>
      <w:r w:rsidR="00AE7790" w:rsidRPr="611E255A">
        <w:rPr>
          <w:rFonts w:ascii="Gill Sans MT" w:hAnsi="Gill Sans MT"/>
        </w:rPr>
        <w:lastRenderedPageBreak/>
        <w:t xml:space="preserve">reporting tasks, and </w:t>
      </w:r>
      <w:r w:rsidR="00E827AD" w:rsidRPr="611E255A">
        <w:rPr>
          <w:rFonts w:ascii="Gill Sans MT" w:hAnsi="Gill Sans MT"/>
        </w:rPr>
        <w:t xml:space="preserve">can </w:t>
      </w:r>
      <w:r w:rsidR="00AE7790" w:rsidRPr="611E255A">
        <w:rPr>
          <w:rFonts w:ascii="Gill Sans MT" w:hAnsi="Gill Sans MT"/>
        </w:rPr>
        <w:t xml:space="preserve">make demand forecasting more challenging. Even though </w:t>
      </w:r>
      <w:r w:rsidR="00AE7790" w:rsidRPr="611E255A">
        <w:rPr>
          <w:rFonts w:ascii="Gill Sans MT" w:hAnsi="Gill Sans MT"/>
          <w:color w:val="6C6860" w:themeColor="accent6" w:themeShade="80"/>
        </w:rPr>
        <w:t xml:space="preserve">health commodities </w:t>
      </w:r>
      <w:r w:rsidR="00AE7790" w:rsidRPr="611E255A">
        <w:rPr>
          <w:rFonts w:ascii="Gill Sans MT" w:hAnsi="Gill Sans MT"/>
        </w:rPr>
        <w:t xml:space="preserve">are often donated, inventory insurance costs could be saved by increasing </w:t>
      </w:r>
      <w:r w:rsidR="002E1690" w:rsidRPr="611E255A">
        <w:rPr>
          <w:rFonts w:ascii="Gill Sans MT" w:hAnsi="Gill Sans MT"/>
        </w:rPr>
        <w:t xml:space="preserve">inventory </w:t>
      </w:r>
      <w:proofErr w:type="gramStart"/>
      <w:r w:rsidR="002E1690" w:rsidRPr="611E255A">
        <w:rPr>
          <w:rFonts w:ascii="Gill Sans MT" w:hAnsi="Gill Sans MT"/>
        </w:rPr>
        <w:t>turnover</w:t>
      </w:r>
      <w:r w:rsidR="00C0110D">
        <w:rPr>
          <w:rFonts w:ascii="Gill Sans MT" w:hAnsi="Gill Sans MT"/>
        </w:rPr>
        <w:t>s</w:t>
      </w:r>
      <w:proofErr w:type="gramEnd"/>
      <w:r w:rsidR="002E1690" w:rsidRPr="611E255A">
        <w:rPr>
          <w:rFonts w:ascii="Gill Sans MT" w:hAnsi="Gill Sans MT"/>
        </w:rPr>
        <w:t xml:space="preserve"> </w:t>
      </w:r>
      <w:r w:rsidR="00AE7790" w:rsidRPr="611E255A">
        <w:rPr>
          <w:rFonts w:ascii="Gill Sans MT" w:hAnsi="Gill Sans MT"/>
        </w:rPr>
        <w:t xml:space="preserve">and reducing stock on hand for facilities. By contrast, </w:t>
      </w:r>
      <w:r w:rsidR="002E1690" w:rsidRPr="611E255A">
        <w:rPr>
          <w:rFonts w:ascii="Gill Sans MT" w:hAnsi="Gill Sans MT"/>
        </w:rPr>
        <w:t xml:space="preserve">inventory turnover </w:t>
      </w:r>
      <w:r w:rsidR="00AE7790" w:rsidRPr="611E255A">
        <w:rPr>
          <w:rFonts w:ascii="Gill Sans MT" w:hAnsi="Gill Sans MT"/>
        </w:rPr>
        <w:t xml:space="preserve">that is too </w:t>
      </w:r>
      <w:proofErr w:type="gramStart"/>
      <w:r w:rsidR="00AE7790" w:rsidRPr="611E255A">
        <w:rPr>
          <w:rFonts w:ascii="Gill Sans MT" w:hAnsi="Gill Sans MT"/>
        </w:rPr>
        <w:t>high</w:t>
      </w:r>
      <w:proofErr w:type="gramEnd"/>
      <w:r w:rsidR="00AE7790" w:rsidRPr="611E255A">
        <w:rPr>
          <w:rFonts w:ascii="Gill Sans MT" w:hAnsi="Gill Sans MT"/>
        </w:rPr>
        <w:t xml:space="preserve"> is also a concern, as it can indicate an increased risk for stockouts</w:t>
      </w:r>
      <w:r w:rsidR="00F607E7" w:rsidRPr="611E255A">
        <w:rPr>
          <w:rFonts w:ascii="Gill Sans MT" w:hAnsi="Gill Sans MT"/>
        </w:rPr>
        <w:t xml:space="preserve">, </w:t>
      </w:r>
      <w:r w:rsidR="00AE7790" w:rsidRPr="611E255A">
        <w:rPr>
          <w:rFonts w:ascii="Gill Sans MT" w:hAnsi="Gill Sans MT"/>
        </w:rPr>
        <w:t>shortages,</w:t>
      </w:r>
      <w:r w:rsidR="00F607E7" w:rsidRPr="611E255A">
        <w:rPr>
          <w:rFonts w:ascii="Gill Sans MT" w:hAnsi="Gill Sans MT"/>
        </w:rPr>
        <w:t xml:space="preserve"> and</w:t>
      </w:r>
      <w:r w:rsidR="00AE7790" w:rsidRPr="611E255A">
        <w:rPr>
          <w:rFonts w:ascii="Gill Sans MT" w:hAnsi="Gill Sans MT"/>
        </w:rPr>
        <w:t xml:space="preserve"> emergency orders</w:t>
      </w:r>
      <w:r w:rsidR="00081C60" w:rsidRPr="611E255A">
        <w:rPr>
          <w:rFonts w:ascii="Gill Sans MT" w:hAnsi="Gill Sans MT"/>
        </w:rPr>
        <w:t>;</w:t>
      </w:r>
      <w:r w:rsidR="00AE7790" w:rsidRPr="611E255A">
        <w:rPr>
          <w:rFonts w:ascii="Gill Sans MT" w:hAnsi="Gill Sans MT"/>
        </w:rPr>
        <w:t xml:space="preserve"> and</w:t>
      </w:r>
      <w:r w:rsidR="00DD2664" w:rsidRPr="611E255A">
        <w:rPr>
          <w:rFonts w:ascii="Gill Sans MT" w:hAnsi="Gill Sans MT"/>
        </w:rPr>
        <w:t xml:space="preserve"> it</w:t>
      </w:r>
      <w:r w:rsidR="00AE7790" w:rsidRPr="611E255A">
        <w:rPr>
          <w:rFonts w:ascii="Gill Sans MT" w:hAnsi="Gill Sans MT"/>
        </w:rPr>
        <w:t xml:space="preserve"> makes any delays in scheduled deliveries a risk for stock availability. </w:t>
      </w:r>
    </w:p>
    <w:p w14:paraId="17591E29" w14:textId="10C4D10B" w:rsidR="008C090D" w:rsidRPr="00FD6064" w:rsidRDefault="00AE7790">
      <w:pPr>
        <w:rPr>
          <w:rFonts w:ascii="Gill Sans MT" w:hAnsi="Gill Sans MT"/>
        </w:rPr>
      </w:pPr>
      <w:r w:rsidRPr="00FD6064">
        <w:rPr>
          <w:rFonts w:ascii="Gill Sans MT" w:hAnsi="Gill Sans MT"/>
        </w:rPr>
        <w:t xml:space="preserve">Monitoring </w:t>
      </w:r>
      <w:r w:rsidR="00A879DA">
        <w:rPr>
          <w:rFonts w:ascii="Gill Sans MT" w:hAnsi="Gill Sans MT"/>
        </w:rPr>
        <w:t>inventory turnover</w:t>
      </w:r>
      <w:r w:rsidR="00A879DA" w:rsidRPr="00FD6064">
        <w:rPr>
          <w:rFonts w:ascii="Gill Sans MT" w:hAnsi="Gill Sans MT"/>
        </w:rPr>
        <w:t xml:space="preserve"> </w:t>
      </w:r>
      <w:r w:rsidRPr="00FD6064">
        <w:rPr>
          <w:rFonts w:ascii="Gill Sans MT" w:hAnsi="Gill Sans MT"/>
        </w:rPr>
        <w:t>on a regular basis can help sites function more efficiently as they can quickly identify and take targeted actions to keep the flow of inventory well</w:t>
      </w:r>
      <w:r w:rsidR="00623023">
        <w:rPr>
          <w:rFonts w:ascii="Gill Sans MT" w:hAnsi="Gill Sans MT"/>
        </w:rPr>
        <w:t>-</w:t>
      </w:r>
      <w:r w:rsidRPr="00FD6064">
        <w:rPr>
          <w:rFonts w:ascii="Gill Sans MT" w:hAnsi="Gill Sans MT"/>
        </w:rPr>
        <w:t>maintained</w:t>
      </w:r>
      <w:r w:rsidR="00A07D0B">
        <w:rPr>
          <w:rFonts w:ascii="Gill Sans MT" w:hAnsi="Gill Sans MT"/>
        </w:rPr>
        <w:t>,</w:t>
      </w:r>
      <w:r w:rsidRPr="00FD6064">
        <w:rPr>
          <w:rFonts w:ascii="Gill Sans MT" w:hAnsi="Gill Sans MT"/>
        </w:rPr>
        <w:t xml:space="preserve"> resulting in being able to:</w:t>
      </w:r>
    </w:p>
    <w:p w14:paraId="17591E2A" w14:textId="6CC23216" w:rsidR="008C090D" w:rsidRPr="00FD6064" w:rsidRDefault="00000000">
      <w:pPr>
        <w:numPr>
          <w:ilvl w:val="0"/>
          <w:numId w:val="11"/>
        </w:numPr>
        <w:spacing w:before="120" w:after="0" w:line="259" w:lineRule="auto"/>
        <w:rPr>
          <w:rFonts w:ascii="Gill Sans MT" w:hAnsi="Gill Sans MT"/>
        </w:rPr>
      </w:pPr>
      <w:sdt>
        <w:sdtPr>
          <w:rPr>
            <w:rFonts w:ascii="Gill Sans MT" w:hAnsi="Gill Sans MT"/>
          </w:rPr>
          <w:tag w:val="goog_rdk_32"/>
          <w:id w:val="1506010800"/>
        </w:sdtPr>
        <w:sdtContent/>
      </w:sdt>
      <w:sdt>
        <w:sdtPr>
          <w:rPr>
            <w:rFonts w:ascii="Gill Sans MT" w:hAnsi="Gill Sans MT"/>
          </w:rPr>
          <w:tag w:val="goog_rdk_33"/>
          <w:id w:val="1374194483"/>
        </w:sdtPr>
        <w:sdtContent/>
      </w:sdt>
      <w:sdt>
        <w:sdtPr>
          <w:rPr>
            <w:rFonts w:ascii="Gill Sans MT" w:hAnsi="Gill Sans MT"/>
          </w:rPr>
          <w:tag w:val="goog_rdk_34"/>
          <w:id w:val="1971781221"/>
        </w:sdtPr>
        <w:sdtContent/>
      </w:sdt>
      <w:sdt>
        <w:sdtPr>
          <w:rPr>
            <w:rFonts w:ascii="Gill Sans MT" w:hAnsi="Gill Sans MT"/>
          </w:rPr>
          <w:tag w:val="goog_rdk_35"/>
          <w:id w:val="-430049196"/>
        </w:sdtPr>
        <w:sdtContent/>
      </w:sdt>
      <w:r w:rsidR="00AE7790" w:rsidRPr="00FD6064">
        <w:rPr>
          <w:rFonts w:ascii="Gill Sans MT" w:hAnsi="Gill Sans MT"/>
        </w:rPr>
        <w:t>Measure and assess the strength and health of the supply chain on a routine basis</w:t>
      </w:r>
      <w:r w:rsidR="00A07D0B">
        <w:rPr>
          <w:rFonts w:ascii="Gill Sans MT" w:hAnsi="Gill Sans MT"/>
        </w:rPr>
        <w:t>.</w:t>
      </w:r>
    </w:p>
    <w:p w14:paraId="17591E2B" w14:textId="002ABD97" w:rsidR="008C090D" w:rsidRPr="00FD6064" w:rsidRDefault="00AE7790">
      <w:pPr>
        <w:numPr>
          <w:ilvl w:val="0"/>
          <w:numId w:val="11"/>
        </w:numPr>
        <w:spacing w:before="120" w:after="0" w:line="259" w:lineRule="auto"/>
        <w:rPr>
          <w:rFonts w:ascii="Gill Sans MT" w:hAnsi="Gill Sans MT"/>
        </w:rPr>
      </w:pPr>
      <w:r w:rsidRPr="00FD6064">
        <w:rPr>
          <w:rFonts w:ascii="Gill Sans MT" w:hAnsi="Gill Sans MT"/>
        </w:rPr>
        <w:t>Quickly adapt to changing consumption trends</w:t>
      </w:r>
      <w:r w:rsidR="00A07D0B">
        <w:rPr>
          <w:rFonts w:ascii="Gill Sans MT" w:hAnsi="Gill Sans MT"/>
        </w:rPr>
        <w:t>.</w:t>
      </w:r>
    </w:p>
    <w:p w14:paraId="17591E2C" w14:textId="6CD5B6A5" w:rsidR="008C090D" w:rsidRPr="00FD6064" w:rsidRDefault="00AE7790">
      <w:pPr>
        <w:numPr>
          <w:ilvl w:val="0"/>
          <w:numId w:val="11"/>
        </w:numPr>
        <w:spacing w:before="120" w:after="0" w:line="259" w:lineRule="auto"/>
        <w:rPr>
          <w:rFonts w:ascii="Gill Sans MT" w:hAnsi="Gill Sans MT"/>
        </w:rPr>
      </w:pPr>
      <w:r w:rsidRPr="00FD6064">
        <w:rPr>
          <w:rFonts w:ascii="Gill Sans MT" w:hAnsi="Gill Sans MT"/>
        </w:rPr>
        <w:t>Reduce storage cost</w:t>
      </w:r>
      <w:r w:rsidR="00D756CE">
        <w:rPr>
          <w:rFonts w:ascii="Gill Sans MT" w:hAnsi="Gill Sans MT"/>
        </w:rPr>
        <w:t>s</w:t>
      </w:r>
      <w:r w:rsidRPr="00FD6064">
        <w:rPr>
          <w:rFonts w:ascii="Gill Sans MT" w:hAnsi="Gill Sans MT"/>
        </w:rPr>
        <w:t xml:space="preserve"> by maintaining inventory within the established parameters</w:t>
      </w:r>
      <w:r w:rsidR="00A07D0B">
        <w:rPr>
          <w:rFonts w:ascii="Gill Sans MT" w:hAnsi="Gill Sans MT"/>
        </w:rPr>
        <w:t>.</w:t>
      </w:r>
    </w:p>
    <w:p w14:paraId="17591E2D" w14:textId="41DE64CD" w:rsidR="008C090D" w:rsidRPr="00FD6064" w:rsidRDefault="00AE7790">
      <w:pPr>
        <w:numPr>
          <w:ilvl w:val="0"/>
          <w:numId w:val="11"/>
        </w:numPr>
        <w:spacing w:before="120" w:after="0" w:line="259" w:lineRule="auto"/>
        <w:rPr>
          <w:rFonts w:ascii="Gill Sans MT" w:hAnsi="Gill Sans MT"/>
        </w:rPr>
      </w:pPr>
      <w:r w:rsidRPr="00FD6064">
        <w:rPr>
          <w:rFonts w:ascii="Gill Sans MT" w:hAnsi="Gill Sans MT"/>
        </w:rPr>
        <w:t>Reduce wastage, expiry, and loss</w:t>
      </w:r>
      <w:r w:rsidR="00A07D0B">
        <w:rPr>
          <w:rFonts w:ascii="Gill Sans MT" w:hAnsi="Gill Sans MT"/>
        </w:rPr>
        <w:t>.</w:t>
      </w:r>
      <w:r w:rsidR="002C4B90">
        <w:rPr>
          <w:rFonts w:ascii="Gill Sans MT" w:hAnsi="Gill Sans MT"/>
        </w:rPr>
        <w:t xml:space="preserve">     </w:t>
      </w:r>
    </w:p>
    <w:p w14:paraId="17591E2E" w14:textId="11D86182" w:rsidR="008C090D" w:rsidRPr="00FD6064" w:rsidRDefault="00AE7790">
      <w:pPr>
        <w:numPr>
          <w:ilvl w:val="0"/>
          <w:numId w:val="11"/>
        </w:numPr>
        <w:spacing w:before="120" w:after="240" w:line="259" w:lineRule="auto"/>
        <w:rPr>
          <w:rFonts w:ascii="Gill Sans MT" w:hAnsi="Gill Sans MT"/>
        </w:rPr>
      </w:pPr>
      <w:r w:rsidRPr="00FD6064">
        <w:rPr>
          <w:rFonts w:ascii="Gill Sans MT" w:hAnsi="Gill Sans MT"/>
        </w:rPr>
        <w:t>Avoid future stockouts and shortages</w:t>
      </w:r>
      <w:r w:rsidR="0012508D">
        <w:rPr>
          <w:rFonts w:ascii="Gill Sans MT" w:hAnsi="Gill Sans MT"/>
        </w:rPr>
        <w:t xml:space="preserve"> that result in</w:t>
      </w:r>
      <w:r w:rsidRPr="00FD6064">
        <w:rPr>
          <w:rFonts w:ascii="Gill Sans MT" w:hAnsi="Gill Sans MT"/>
        </w:rPr>
        <w:t xml:space="preserve"> emergency orders</w:t>
      </w:r>
      <w:r w:rsidR="00A07D0B">
        <w:rPr>
          <w:rFonts w:ascii="Gill Sans MT" w:hAnsi="Gill Sans MT"/>
        </w:rPr>
        <w:t>.</w:t>
      </w:r>
    </w:p>
    <w:p w14:paraId="17591E2F" w14:textId="745B22ED" w:rsidR="008C090D" w:rsidRPr="00FD6064" w:rsidRDefault="003F4B61" w:rsidP="003F4B61">
      <w:pPr>
        <w:pStyle w:val="Head2"/>
        <w:rPr>
          <w:rFonts w:ascii="Gill Sans MT" w:hAnsi="Gill Sans MT"/>
        </w:rPr>
      </w:pPr>
      <w:bookmarkStart w:id="53" w:name="_Toc179370447"/>
      <w:r w:rsidRPr="00FD6064">
        <w:rPr>
          <w:rFonts w:ascii="Gill Sans MT" w:hAnsi="Gill Sans MT"/>
        </w:rPr>
        <w:t xml:space="preserve">2.2 How is </w:t>
      </w:r>
      <w:r w:rsidR="00D34E0F">
        <w:rPr>
          <w:rFonts w:ascii="Gill Sans MT" w:hAnsi="Gill Sans MT"/>
        </w:rPr>
        <w:t xml:space="preserve">an </w:t>
      </w:r>
      <w:r w:rsidRPr="00FD6064">
        <w:rPr>
          <w:rFonts w:ascii="Gill Sans MT" w:hAnsi="Gill Sans MT"/>
        </w:rPr>
        <w:t>I</w:t>
      </w:r>
      <w:r w:rsidR="00F67537">
        <w:rPr>
          <w:rFonts w:ascii="Gill Sans MT" w:hAnsi="Gill Sans MT"/>
        </w:rPr>
        <w:t xml:space="preserve">nventory </w:t>
      </w:r>
      <w:r w:rsidRPr="00FD6064">
        <w:rPr>
          <w:rFonts w:ascii="Gill Sans MT" w:hAnsi="Gill Sans MT"/>
        </w:rPr>
        <w:t>T</w:t>
      </w:r>
      <w:r w:rsidR="00F67537">
        <w:rPr>
          <w:rFonts w:ascii="Gill Sans MT" w:hAnsi="Gill Sans MT"/>
        </w:rPr>
        <w:t>urnover</w:t>
      </w:r>
      <w:r w:rsidRPr="00FD6064">
        <w:rPr>
          <w:rFonts w:ascii="Gill Sans MT" w:hAnsi="Gill Sans MT"/>
        </w:rPr>
        <w:t xml:space="preserve"> </w:t>
      </w:r>
      <w:r w:rsidR="002C4B90">
        <w:rPr>
          <w:rFonts w:ascii="Gill Sans MT" w:hAnsi="Gill Sans MT"/>
        </w:rPr>
        <w:t xml:space="preserve">Ratio </w:t>
      </w:r>
      <w:r w:rsidRPr="00FD6064">
        <w:rPr>
          <w:rFonts w:ascii="Gill Sans MT" w:hAnsi="Gill Sans MT"/>
        </w:rPr>
        <w:t>Calculated?</w:t>
      </w:r>
      <w:bookmarkEnd w:id="53"/>
      <w:r w:rsidRPr="00FD6064">
        <w:rPr>
          <w:rFonts w:ascii="Gill Sans MT" w:hAnsi="Gill Sans MT"/>
        </w:rPr>
        <w:t xml:space="preserve"> </w:t>
      </w:r>
    </w:p>
    <w:p w14:paraId="17591E30" w14:textId="3214FE02" w:rsidR="008C090D" w:rsidRPr="00FD6064" w:rsidRDefault="7EC90DB5">
      <w:pPr>
        <w:rPr>
          <w:rFonts w:ascii="Gill Sans MT" w:hAnsi="Gill Sans MT"/>
        </w:rPr>
      </w:pPr>
      <w:r w:rsidRPr="228EBFB4">
        <w:rPr>
          <w:rFonts w:ascii="Gill Sans MT" w:hAnsi="Gill Sans MT"/>
        </w:rPr>
        <w:t>The most common method of calculating inventory turn</w:t>
      </w:r>
      <w:r w:rsidR="1A9DDC8E" w:rsidRPr="228EBFB4">
        <w:rPr>
          <w:rFonts w:ascii="Gill Sans MT" w:hAnsi="Gill Sans MT"/>
        </w:rPr>
        <w:t>over ratio</w:t>
      </w:r>
      <w:r w:rsidRPr="228EBFB4">
        <w:rPr>
          <w:rFonts w:ascii="Gill Sans MT" w:hAnsi="Gill Sans MT"/>
        </w:rPr>
        <w:t xml:space="preserve"> </w:t>
      </w:r>
      <w:commentRangeStart w:id="54"/>
      <w:commentRangeStart w:id="55"/>
      <w:r w:rsidRPr="228EBFB4">
        <w:rPr>
          <w:rFonts w:ascii="Gill Sans MT" w:hAnsi="Gill Sans MT"/>
        </w:rPr>
        <w:t>focuses on the value or cost of goods</w:t>
      </w:r>
      <w:r w:rsidR="246CB7F5" w:rsidRPr="228EBFB4">
        <w:rPr>
          <w:rFonts w:ascii="Gill Sans MT" w:hAnsi="Gill Sans MT"/>
        </w:rPr>
        <w:t xml:space="preserve">, especially </w:t>
      </w:r>
      <w:r w:rsidRPr="228EBFB4">
        <w:rPr>
          <w:rFonts w:ascii="Gill Sans MT" w:hAnsi="Gill Sans MT"/>
        </w:rPr>
        <w:t xml:space="preserve">when </w:t>
      </w:r>
      <w:r w:rsidR="38275A94" w:rsidRPr="228EBFB4">
        <w:rPr>
          <w:rFonts w:ascii="Gill Sans MT" w:hAnsi="Gill Sans MT"/>
        </w:rPr>
        <w:t xml:space="preserve">inventory turnover ratio </w:t>
      </w:r>
      <w:r w:rsidRPr="228EBFB4">
        <w:rPr>
          <w:rFonts w:ascii="Gill Sans MT" w:hAnsi="Gill Sans MT"/>
        </w:rPr>
        <w:t xml:space="preserve">is measured </w:t>
      </w:r>
      <w:r w:rsidR="246CB7F5" w:rsidRPr="228EBFB4">
        <w:rPr>
          <w:rFonts w:ascii="Gill Sans MT" w:hAnsi="Gill Sans MT"/>
        </w:rPr>
        <w:t>in the commercial sector</w:t>
      </w:r>
      <w:r w:rsidRPr="228EBFB4">
        <w:rPr>
          <w:rFonts w:ascii="Gill Sans MT" w:hAnsi="Gill Sans MT"/>
        </w:rPr>
        <w:t>.</w:t>
      </w:r>
      <w:commentRangeEnd w:id="54"/>
      <w:r w:rsidR="00AA788F">
        <w:rPr>
          <w:rStyle w:val="CommentReference"/>
        </w:rPr>
        <w:commentReference w:id="54"/>
      </w:r>
      <w:commentRangeEnd w:id="55"/>
      <w:r w:rsidR="00AA788F">
        <w:rPr>
          <w:rStyle w:val="CommentReference"/>
        </w:rPr>
        <w:commentReference w:id="55"/>
      </w:r>
      <w:r w:rsidRPr="228EBFB4">
        <w:rPr>
          <w:rFonts w:ascii="Gill Sans MT" w:hAnsi="Gill Sans MT"/>
        </w:rPr>
        <w:t xml:space="preserve"> </w:t>
      </w:r>
      <w:sdt>
        <w:sdtPr>
          <w:rPr>
            <w:rFonts w:ascii="Gill Sans MT" w:hAnsi="Gill Sans MT"/>
          </w:rPr>
          <w:tag w:val="goog_rdk_39"/>
          <w:id w:val="1642847435"/>
        </w:sdtPr>
        <w:sdtContent>
          <w:r w:rsidRPr="228EBFB4">
            <w:rPr>
              <w:rFonts w:ascii="Gill Sans MT" w:hAnsi="Gill Sans MT"/>
            </w:rPr>
            <w:t xml:space="preserve">For example, </w:t>
          </w:r>
        </w:sdtContent>
      </w:sdt>
      <w:sdt>
        <w:sdtPr>
          <w:rPr>
            <w:rFonts w:ascii="Gill Sans MT" w:hAnsi="Gill Sans MT"/>
          </w:rPr>
          <w:tag w:val="goog_rdk_41"/>
          <w:id w:val="-665090404"/>
        </w:sdtPr>
        <w:sdtContent>
          <w:r w:rsidRPr="228EBFB4">
            <w:rPr>
              <w:rFonts w:ascii="Gill Sans MT" w:hAnsi="Gill Sans MT"/>
            </w:rPr>
            <w:t>t</w:t>
          </w:r>
        </w:sdtContent>
      </w:sdt>
      <w:r w:rsidRPr="228EBFB4">
        <w:rPr>
          <w:rFonts w:ascii="Gill Sans MT" w:hAnsi="Gill Sans MT"/>
        </w:rPr>
        <w:t xml:space="preserve">he USAID GHSC-PSM National Supply Chain Assessment (NCSA) Toolkit defines </w:t>
      </w:r>
      <w:r w:rsidR="006A4B00">
        <w:rPr>
          <w:rFonts w:ascii="Gill Sans MT" w:hAnsi="Gill Sans MT"/>
        </w:rPr>
        <w:t xml:space="preserve">the </w:t>
      </w:r>
      <w:r w:rsidRPr="228EBFB4">
        <w:rPr>
          <w:rFonts w:ascii="Gill Sans MT" w:hAnsi="Gill Sans MT"/>
        </w:rPr>
        <w:t>inventory turn</w:t>
      </w:r>
      <w:r w:rsidR="124D5A74" w:rsidRPr="228EBFB4">
        <w:rPr>
          <w:rFonts w:ascii="Gill Sans MT" w:hAnsi="Gill Sans MT"/>
        </w:rPr>
        <w:t>over ratio</w:t>
      </w:r>
      <w:r w:rsidRPr="228EBFB4">
        <w:rPr>
          <w:rFonts w:ascii="Gill Sans MT" w:hAnsi="Gill Sans MT"/>
        </w:rPr>
        <w:t xml:space="preserve"> in a warehouse (which they refer to as “stock turn per annum”) as: </w:t>
      </w:r>
    </w:p>
    <w:p w14:paraId="17591E31" w14:textId="77777777" w:rsidR="008C090D" w:rsidRPr="00FD6064" w:rsidRDefault="00AE7790">
      <w:pPr>
        <w:jc w:val="center"/>
        <w:rPr>
          <w:rFonts w:ascii="Gill Sans MT" w:hAnsi="Gill Sans MT"/>
          <w:i/>
        </w:rPr>
      </w:pPr>
      <w:r w:rsidRPr="00FD6064">
        <w:rPr>
          <w:rFonts w:ascii="Gill Sans MT" w:hAnsi="Gill Sans MT"/>
          <w:i/>
        </w:rPr>
        <w:t>((Total value issued) / (Average value of inventory held in the period)) = X (number of turns)</w:t>
      </w:r>
    </w:p>
    <w:p w14:paraId="17591E32" w14:textId="2926093D" w:rsidR="008C090D" w:rsidRPr="00FD6064" w:rsidRDefault="00AE7790">
      <w:pPr>
        <w:rPr>
          <w:rFonts w:ascii="Gill Sans MT" w:hAnsi="Gill Sans MT"/>
          <w:i/>
        </w:rPr>
      </w:pPr>
      <w:r w:rsidRPr="00FD6064">
        <w:rPr>
          <w:rFonts w:ascii="Gill Sans MT" w:hAnsi="Gill Sans MT"/>
        </w:rPr>
        <w:t xml:space="preserve">Since the value of donated goods may not always be known at the facility level, facilities may rely on a variation of </w:t>
      </w:r>
      <w:r w:rsidR="00154E02">
        <w:rPr>
          <w:rFonts w:ascii="Gill Sans MT" w:hAnsi="Gill Sans MT"/>
        </w:rPr>
        <w:t>inventory turnover ratio</w:t>
      </w:r>
      <w:r w:rsidR="00154E02" w:rsidRPr="00FD6064">
        <w:rPr>
          <w:rFonts w:ascii="Gill Sans MT" w:hAnsi="Gill Sans MT"/>
        </w:rPr>
        <w:t xml:space="preserve"> </w:t>
      </w:r>
      <w:r w:rsidRPr="00FD6064">
        <w:rPr>
          <w:rFonts w:ascii="Gill Sans MT" w:hAnsi="Gill Sans MT"/>
        </w:rPr>
        <w:t xml:space="preserve">sometimes called the “unit turnover </w:t>
      </w:r>
      <w:r w:rsidR="004455D4">
        <w:rPr>
          <w:rFonts w:ascii="Gill Sans MT" w:hAnsi="Gill Sans MT"/>
        </w:rPr>
        <w:t>ratio</w:t>
      </w:r>
      <w:r w:rsidRPr="00FD6064">
        <w:rPr>
          <w:rFonts w:ascii="Gill Sans MT" w:hAnsi="Gill Sans MT"/>
        </w:rPr>
        <w:t>” (UTR), where the value issue</w:t>
      </w:r>
      <w:r w:rsidR="00AA788F" w:rsidRPr="00FD6064">
        <w:rPr>
          <w:rFonts w:ascii="Gill Sans MT" w:hAnsi="Gill Sans MT"/>
        </w:rPr>
        <w:t>d</w:t>
      </w:r>
      <w:r w:rsidRPr="00FD6064">
        <w:rPr>
          <w:rFonts w:ascii="Gill Sans MT" w:hAnsi="Gill Sans MT"/>
        </w:rPr>
        <w:t xml:space="preserve"> and value of inventory is replaced by </w:t>
      </w:r>
      <w:r w:rsidRPr="00FD6064">
        <w:rPr>
          <w:rFonts w:ascii="Gill Sans MT" w:hAnsi="Gill Sans MT"/>
          <w:u w:val="single"/>
        </w:rPr>
        <w:t>number of units</w:t>
      </w:r>
      <w:r w:rsidRPr="00FD6064">
        <w:rPr>
          <w:rFonts w:ascii="Gill Sans MT" w:hAnsi="Gill Sans MT"/>
        </w:rPr>
        <w:t>.</w:t>
      </w:r>
      <w:r w:rsidRPr="00FD6064">
        <w:rPr>
          <w:rFonts w:ascii="Gill Sans MT" w:hAnsi="Gill Sans MT"/>
          <w:vertAlign w:val="superscript"/>
        </w:rPr>
        <w:footnoteReference w:id="5"/>
      </w:r>
      <w:r w:rsidRPr="00FD6064">
        <w:rPr>
          <w:rFonts w:ascii="Gill Sans MT" w:hAnsi="Gill Sans MT"/>
        </w:rPr>
        <w:t xml:space="preserve"> For example,</w:t>
      </w:r>
    </w:p>
    <w:p w14:paraId="17591E33" w14:textId="77777777" w:rsidR="008C090D" w:rsidRPr="00FD6064" w:rsidRDefault="00AE7790">
      <w:pPr>
        <w:jc w:val="center"/>
        <w:rPr>
          <w:rFonts w:ascii="Gill Sans MT" w:hAnsi="Gill Sans MT"/>
          <w:i/>
        </w:rPr>
      </w:pPr>
      <w:r w:rsidRPr="00FD6064">
        <w:rPr>
          <w:rFonts w:ascii="Gill Sans MT" w:hAnsi="Gill Sans MT"/>
          <w:i/>
        </w:rPr>
        <w:t>((Total consumption in units) / (Average units of inventory held in the period)) = X (number of turns)</w:t>
      </w:r>
    </w:p>
    <w:p w14:paraId="17591E34" w14:textId="36637A35" w:rsidR="008C090D" w:rsidRPr="00FD6064" w:rsidRDefault="00AE7790">
      <w:pPr>
        <w:spacing w:after="0" w:line="240" w:lineRule="auto"/>
        <w:jc w:val="center"/>
        <w:rPr>
          <w:rFonts w:ascii="Gill Sans MT" w:hAnsi="Gill Sans MT"/>
          <w:sz w:val="18"/>
          <w:szCs w:val="18"/>
        </w:rPr>
      </w:pPr>
      <w:r w:rsidRPr="00FD6064">
        <w:rPr>
          <w:rFonts w:ascii="Gill Sans MT" w:hAnsi="Gill Sans MT"/>
          <w:sz w:val="18"/>
          <w:szCs w:val="18"/>
        </w:rPr>
        <w:t>In One Year</w:t>
      </w:r>
      <w:r w:rsidR="00F9147A">
        <w:rPr>
          <w:rFonts w:ascii="Gill Sans MT" w:hAnsi="Gill Sans MT"/>
          <w:sz w:val="18"/>
          <w:szCs w:val="18"/>
        </w:rPr>
        <w:t>,</w:t>
      </w:r>
      <w:r w:rsidRPr="00FD6064">
        <w:rPr>
          <w:rFonts w:ascii="Gill Sans MT" w:hAnsi="Gill Sans MT"/>
          <w:sz w:val="18"/>
          <w:szCs w:val="18"/>
        </w:rPr>
        <w:t xml:space="preserve"> if:</w:t>
      </w:r>
    </w:p>
    <w:p w14:paraId="17591E35" w14:textId="72EE0F5C" w:rsidR="008C090D" w:rsidRPr="00FD6064" w:rsidRDefault="00AE7790">
      <w:pPr>
        <w:spacing w:after="0" w:line="240" w:lineRule="auto"/>
        <w:jc w:val="center"/>
        <w:rPr>
          <w:rFonts w:ascii="Gill Sans MT" w:hAnsi="Gill Sans MT"/>
          <w:sz w:val="18"/>
          <w:szCs w:val="18"/>
        </w:rPr>
      </w:pPr>
      <w:r w:rsidRPr="00FD6064">
        <w:rPr>
          <w:rFonts w:ascii="Gill Sans MT" w:hAnsi="Gill Sans MT"/>
          <w:sz w:val="18"/>
          <w:szCs w:val="18"/>
        </w:rPr>
        <w:t>Total Consumption = 1,000 and Average Stock on Hand = 100</w:t>
      </w:r>
      <w:r w:rsidR="00F9147A">
        <w:rPr>
          <w:rFonts w:ascii="Gill Sans MT" w:hAnsi="Gill Sans MT"/>
          <w:sz w:val="18"/>
          <w:szCs w:val="18"/>
        </w:rPr>
        <w:t>,</w:t>
      </w:r>
      <w:r w:rsidRPr="00FD6064">
        <w:rPr>
          <w:rFonts w:ascii="Gill Sans MT" w:hAnsi="Gill Sans MT"/>
          <w:sz w:val="18"/>
          <w:szCs w:val="18"/>
        </w:rPr>
        <w:t xml:space="preserve"> then</w:t>
      </w:r>
    </w:p>
    <w:p w14:paraId="17591E36" w14:textId="77777777" w:rsidR="008C090D" w:rsidRPr="00FD6064" w:rsidRDefault="00000000">
      <w:pPr>
        <w:jc w:val="center"/>
        <w:rPr>
          <w:rFonts w:ascii="Gill Sans MT" w:eastAsia="Cambria Math" w:hAnsi="Gill Sans MT" w:cs="Cambria Math"/>
          <w:sz w:val="18"/>
          <w:szCs w:val="18"/>
        </w:rPr>
      </w:pPr>
      <m:oMathPara>
        <m:oMath>
          <m:f>
            <m:fPr>
              <m:ctrlPr>
                <w:rPr>
                  <w:rFonts w:ascii="Cambria Math" w:eastAsia="Cambria Math" w:hAnsi="Cambria Math" w:cs="Cambria Math"/>
                  <w:sz w:val="18"/>
                  <w:szCs w:val="18"/>
                </w:rPr>
              </m:ctrlPr>
            </m:fPr>
            <m:num>
              <m:r>
                <w:rPr>
                  <w:rFonts w:ascii="Cambria Math" w:eastAsia="Cambria Math" w:hAnsi="Cambria Math" w:cs="Cambria Math"/>
                  <w:sz w:val="18"/>
                  <w:szCs w:val="18"/>
                </w:rPr>
                <m:t>1000</m:t>
              </m:r>
            </m:num>
            <m:den>
              <m:r>
                <w:rPr>
                  <w:rFonts w:ascii="Cambria Math" w:eastAsia="Cambria Math" w:hAnsi="Cambria Math" w:cs="Cambria Math"/>
                  <w:sz w:val="18"/>
                  <w:szCs w:val="18"/>
                </w:rPr>
                <m:t>100</m:t>
              </m:r>
            </m:den>
          </m:f>
          <m:r>
            <w:rPr>
              <w:rFonts w:ascii="Cambria Math" w:eastAsia="Cambria Math" w:hAnsi="Cambria Math" w:cs="Cambria Math"/>
              <w:sz w:val="18"/>
              <w:szCs w:val="18"/>
            </w:rPr>
            <m:t>=10 Turns</m:t>
          </m:r>
        </m:oMath>
      </m:oMathPara>
    </w:p>
    <w:p w14:paraId="17591E37" w14:textId="77777777" w:rsidR="008C090D" w:rsidRPr="00FD6064" w:rsidRDefault="008C090D">
      <w:pPr>
        <w:spacing w:after="0" w:line="240" w:lineRule="auto"/>
        <w:jc w:val="center"/>
        <w:rPr>
          <w:rFonts w:ascii="Gill Sans MT" w:hAnsi="Gill Sans MT"/>
          <w:sz w:val="18"/>
          <w:szCs w:val="18"/>
        </w:rPr>
      </w:pPr>
    </w:p>
    <w:p w14:paraId="17591E38" w14:textId="62BC720B" w:rsidR="008C090D" w:rsidRPr="00FD6064" w:rsidRDefault="00943687">
      <w:pPr>
        <w:rPr>
          <w:rFonts w:ascii="Gill Sans MT" w:hAnsi="Gill Sans MT"/>
        </w:rPr>
      </w:pPr>
      <w:r w:rsidRPr="00FD6064">
        <w:rPr>
          <w:rFonts w:ascii="Gill Sans MT" w:hAnsi="Gill Sans MT"/>
        </w:rPr>
        <w:t>The inventory</w:t>
      </w:r>
      <w:r w:rsidR="00AE7790" w:rsidRPr="00FD6064">
        <w:rPr>
          <w:rFonts w:ascii="Gill Sans MT" w:hAnsi="Gill Sans MT"/>
        </w:rPr>
        <w:t xml:space="preserve"> turnover</w:t>
      </w:r>
      <w:r w:rsidR="00DD26B1">
        <w:rPr>
          <w:rFonts w:ascii="Gill Sans MT" w:hAnsi="Gill Sans MT"/>
        </w:rPr>
        <w:t xml:space="preserve"> ratio</w:t>
      </w:r>
      <w:r w:rsidR="00AE7790" w:rsidRPr="00FD6064">
        <w:rPr>
          <w:rFonts w:ascii="Gill Sans MT" w:hAnsi="Gill Sans MT"/>
        </w:rPr>
        <w:t xml:space="preserve">, therefore, is measured as the number of times per year inventory turns </w:t>
      </w:r>
      <w:r w:rsidR="00E52B3C">
        <w:rPr>
          <w:rFonts w:ascii="Gill Sans MT" w:hAnsi="Gill Sans MT"/>
        </w:rPr>
        <w:t xml:space="preserve">over </w:t>
      </w:r>
      <w:r w:rsidR="00AE7790" w:rsidRPr="00FD6064">
        <w:rPr>
          <w:rFonts w:ascii="Gill Sans MT" w:hAnsi="Gill Sans MT"/>
        </w:rPr>
        <w:t xml:space="preserve">or moves through a facility. </w:t>
      </w:r>
      <w:r w:rsidR="00DD26B1">
        <w:rPr>
          <w:rFonts w:ascii="Gill Sans MT" w:hAnsi="Gill Sans MT"/>
        </w:rPr>
        <w:t>Inventory turnover ratio</w:t>
      </w:r>
      <w:r w:rsidR="00DD26B1" w:rsidRPr="00FD6064">
        <w:rPr>
          <w:rFonts w:ascii="Gill Sans MT" w:hAnsi="Gill Sans MT"/>
        </w:rPr>
        <w:t xml:space="preserve"> </w:t>
      </w:r>
      <w:r w:rsidR="00AE7790" w:rsidRPr="00FD6064">
        <w:rPr>
          <w:rFonts w:ascii="Gill Sans MT" w:hAnsi="Gill Sans MT"/>
        </w:rPr>
        <w:t xml:space="preserve">can also be seen as an inverse of months of stock (MOS); if 12 months is divided by </w:t>
      </w:r>
      <w:r>
        <w:rPr>
          <w:rFonts w:ascii="Gill Sans MT" w:hAnsi="Gill Sans MT"/>
        </w:rPr>
        <w:t>the inventory turnover ratio</w:t>
      </w:r>
      <w:r w:rsidR="00AE7790" w:rsidRPr="00FD6064">
        <w:rPr>
          <w:rFonts w:ascii="Gill Sans MT" w:hAnsi="Gill Sans MT"/>
        </w:rPr>
        <w:t xml:space="preserve">, </w:t>
      </w:r>
      <w:r w:rsidR="00C220BC">
        <w:rPr>
          <w:rFonts w:ascii="Gill Sans MT" w:hAnsi="Gill Sans MT"/>
        </w:rPr>
        <w:t>the result is</w:t>
      </w:r>
      <w:r w:rsidR="00AE7790" w:rsidRPr="00FD6064">
        <w:rPr>
          <w:rFonts w:ascii="Gill Sans MT" w:hAnsi="Gill Sans MT"/>
        </w:rPr>
        <w:t xml:space="preserve"> the number of months it will take inventory to turn</w:t>
      </w:r>
      <w:r w:rsidR="006263F3">
        <w:rPr>
          <w:rFonts w:ascii="Gill Sans MT" w:hAnsi="Gill Sans MT"/>
        </w:rPr>
        <w:t>. This number is also</w:t>
      </w:r>
      <w:r w:rsidR="00AE7790" w:rsidRPr="00FD6064">
        <w:rPr>
          <w:rFonts w:ascii="Gill Sans MT" w:hAnsi="Gill Sans MT"/>
        </w:rPr>
        <w:t xml:space="preserve"> </w:t>
      </w:r>
      <w:r w:rsidR="00CD5C13">
        <w:rPr>
          <w:rFonts w:ascii="Gill Sans MT" w:hAnsi="Gill Sans MT"/>
        </w:rPr>
        <w:t xml:space="preserve">the </w:t>
      </w:r>
      <w:r w:rsidR="00AE7790" w:rsidRPr="00FD6064">
        <w:rPr>
          <w:rFonts w:ascii="Gill Sans MT" w:hAnsi="Gill Sans MT"/>
        </w:rPr>
        <w:t>average monthly stock stored</w:t>
      </w:r>
      <w:r w:rsidR="001F09D6">
        <w:rPr>
          <w:rFonts w:ascii="Gill Sans MT" w:hAnsi="Gill Sans MT"/>
        </w:rPr>
        <w:t>. For example,</w:t>
      </w:r>
      <w:r w:rsidR="00AE7790" w:rsidRPr="00FD6064">
        <w:rPr>
          <w:rFonts w:ascii="Gill Sans MT" w:hAnsi="Gill Sans MT"/>
        </w:rPr>
        <w:t xml:space="preserve"> if inventory turns</w:t>
      </w:r>
      <w:r w:rsidR="00B855E9">
        <w:rPr>
          <w:rFonts w:ascii="Gill Sans MT" w:hAnsi="Gill Sans MT"/>
        </w:rPr>
        <w:t xml:space="preserve"> over</w:t>
      </w:r>
      <w:r w:rsidR="00AE7790" w:rsidRPr="00FD6064">
        <w:rPr>
          <w:rFonts w:ascii="Gill Sans MT" w:hAnsi="Gill Sans MT"/>
        </w:rPr>
        <w:t xml:space="preserve"> 10 times per year</w:t>
      </w:r>
      <w:r w:rsidR="001F09D6">
        <w:rPr>
          <w:rFonts w:ascii="Gill Sans MT" w:hAnsi="Gill Sans MT"/>
        </w:rPr>
        <w:t>,</w:t>
      </w:r>
      <w:r w:rsidR="00AE7790" w:rsidRPr="00FD6064">
        <w:rPr>
          <w:rFonts w:ascii="Gill Sans MT" w:hAnsi="Gill Sans MT"/>
        </w:rPr>
        <w:t xml:space="preserve"> it means that inventory turns over every 1.2 months and thus the facility holds on average about 1.2 months of stock on hand.</w:t>
      </w:r>
    </w:p>
    <w:p w14:paraId="17591E39" w14:textId="6DE49829" w:rsidR="008C090D" w:rsidRPr="00FD6064" w:rsidRDefault="00000000">
      <w:pPr>
        <w:rPr>
          <w:rFonts w:ascii="Gill Sans MT" w:hAnsi="Gill Sans MT"/>
        </w:rPr>
      </w:pPr>
      <w:sdt>
        <w:sdtPr>
          <w:rPr>
            <w:rFonts w:ascii="Gill Sans MT" w:hAnsi="Gill Sans MT"/>
          </w:rPr>
          <w:tag w:val="goog_rdk_43"/>
          <w:id w:val="537557571"/>
        </w:sdtPr>
        <w:sdtContent>
          <w:r w:rsidR="00AE7790" w:rsidRPr="00FD6064">
            <w:rPr>
              <w:rFonts w:ascii="Gill Sans MT" w:hAnsi="Gill Sans MT"/>
            </w:rPr>
            <w:t xml:space="preserve">It is important to note that </w:t>
          </w:r>
        </w:sdtContent>
      </w:sdt>
      <w:r w:rsidR="009440BA">
        <w:rPr>
          <w:rFonts w:ascii="Gill Sans MT" w:hAnsi="Gill Sans MT"/>
        </w:rPr>
        <w:t>inventory turnover ratio</w:t>
      </w:r>
      <w:r w:rsidR="009440BA" w:rsidRPr="00FD6064">
        <w:rPr>
          <w:rFonts w:ascii="Gill Sans MT" w:hAnsi="Gill Sans MT"/>
        </w:rPr>
        <w:t xml:space="preserve"> </w:t>
      </w:r>
      <w:r w:rsidR="00AE7790" w:rsidRPr="00FD6064">
        <w:rPr>
          <w:rFonts w:ascii="Gill Sans MT" w:hAnsi="Gill Sans MT"/>
        </w:rPr>
        <w:t>does not always need to be measured on an annual basis, though this is typical</w:t>
      </w:r>
      <w:r w:rsidR="006E0E71">
        <w:rPr>
          <w:rFonts w:ascii="Gill Sans MT" w:hAnsi="Gill Sans MT"/>
        </w:rPr>
        <w:t xml:space="preserve">, particularly </w:t>
      </w:r>
      <w:r w:rsidR="00AE7790" w:rsidRPr="00FD6064">
        <w:rPr>
          <w:rFonts w:ascii="Gill Sans MT" w:hAnsi="Gill Sans MT"/>
        </w:rPr>
        <w:t xml:space="preserve">in cases where there is not substantial seasonal variation. </w:t>
      </w:r>
      <w:r w:rsidR="00AE7790" w:rsidRPr="00FD6064">
        <w:rPr>
          <w:rFonts w:ascii="Gill Sans MT" w:hAnsi="Gill Sans MT"/>
        </w:rPr>
        <w:lastRenderedPageBreak/>
        <w:t xml:space="preserve">However, when considering products for treatments such as malaria, which often have a high- and low- transmission season based on weather patterns, it may be better to measure </w:t>
      </w:r>
      <w:r w:rsidR="008C4FED">
        <w:rPr>
          <w:rFonts w:ascii="Gill Sans MT" w:hAnsi="Gill Sans MT"/>
        </w:rPr>
        <w:t>inventory turnover ratio</w:t>
      </w:r>
      <w:r w:rsidR="008C4FED" w:rsidRPr="00FD6064">
        <w:rPr>
          <w:rFonts w:ascii="Gill Sans MT" w:hAnsi="Gill Sans MT"/>
        </w:rPr>
        <w:t xml:space="preserve"> </w:t>
      </w:r>
      <w:r w:rsidR="00AE7790" w:rsidRPr="00FD6064">
        <w:rPr>
          <w:rFonts w:ascii="Gill Sans MT" w:hAnsi="Gill Sans MT"/>
        </w:rPr>
        <w:t xml:space="preserve">for a shorter segment of time, such as each high- or low- transmission season, as variable consumption may lead to variable </w:t>
      </w:r>
      <w:r w:rsidR="008C4FED">
        <w:rPr>
          <w:rFonts w:ascii="Gill Sans MT" w:hAnsi="Gill Sans MT"/>
        </w:rPr>
        <w:t>inventory turnover</w:t>
      </w:r>
      <w:r w:rsidR="008C4FED" w:rsidRPr="00FD6064">
        <w:rPr>
          <w:rFonts w:ascii="Gill Sans MT" w:hAnsi="Gill Sans MT"/>
        </w:rPr>
        <w:t xml:space="preserve"> </w:t>
      </w:r>
      <w:r w:rsidR="00AE7790" w:rsidRPr="00FD6064">
        <w:rPr>
          <w:rFonts w:ascii="Gill Sans MT" w:hAnsi="Gill Sans MT"/>
        </w:rPr>
        <w:t xml:space="preserve">if stock management is not adjusting well. In these cases, an annual average may hide season-specific variation. </w:t>
      </w:r>
      <w:r w:rsidR="00A260E5">
        <w:rPr>
          <w:rFonts w:ascii="Gill Sans MT" w:hAnsi="Gill Sans MT"/>
        </w:rPr>
        <w:t>I</w:t>
      </w:r>
      <w:r w:rsidR="00AE7790" w:rsidRPr="00FD6064">
        <w:rPr>
          <w:rFonts w:ascii="Gill Sans MT" w:hAnsi="Gill Sans MT"/>
        </w:rPr>
        <w:t xml:space="preserve">f the high-transmission malaria season is </w:t>
      </w:r>
      <w:r w:rsidR="00F757A5">
        <w:rPr>
          <w:rFonts w:ascii="Gill Sans MT" w:hAnsi="Gill Sans MT"/>
        </w:rPr>
        <w:t>six</w:t>
      </w:r>
      <w:r w:rsidR="00AE7790" w:rsidRPr="00FD6064">
        <w:rPr>
          <w:rFonts w:ascii="Gill Sans MT" w:hAnsi="Gill Sans MT"/>
        </w:rPr>
        <w:t xml:space="preserve"> months in length, changing the window to </w:t>
      </w:r>
      <w:r w:rsidR="00F757A5">
        <w:rPr>
          <w:rFonts w:ascii="Gill Sans MT" w:hAnsi="Gill Sans MT"/>
        </w:rPr>
        <w:t>six</w:t>
      </w:r>
      <w:r w:rsidR="00AE7790" w:rsidRPr="00FD6064">
        <w:rPr>
          <w:rFonts w:ascii="Gill Sans MT" w:hAnsi="Gill Sans MT"/>
        </w:rPr>
        <w:t xml:space="preserve"> months will enable </w:t>
      </w:r>
      <w:r w:rsidR="009B2F3F">
        <w:rPr>
          <w:rFonts w:ascii="Gill Sans MT" w:hAnsi="Gill Sans MT"/>
        </w:rPr>
        <w:t>inventory turnover ratio</w:t>
      </w:r>
      <w:r w:rsidR="009B2F3F" w:rsidRPr="00FD6064">
        <w:rPr>
          <w:rFonts w:ascii="Gill Sans MT" w:hAnsi="Gill Sans MT"/>
        </w:rPr>
        <w:t xml:space="preserve"> </w:t>
      </w:r>
      <w:r w:rsidR="00AE7790" w:rsidRPr="00FD6064">
        <w:rPr>
          <w:rFonts w:ascii="Gill Sans MT" w:hAnsi="Gill Sans MT"/>
        </w:rPr>
        <w:t>calculations to be generated separately for the high</w:t>
      </w:r>
      <w:r w:rsidR="0025026C">
        <w:rPr>
          <w:rFonts w:ascii="Gill Sans MT" w:hAnsi="Gill Sans MT"/>
        </w:rPr>
        <w:t>-</w:t>
      </w:r>
      <w:r w:rsidR="00AE7790" w:rsidRPr="00FD6064">
        <w:rPr>
          <w:rFonts w:ascii="Gill Sans MT" w:hAnsi="Gill Sans MT"/>
        </w:rPr>
        <w:t xml:space="preserve"> and low</w:t>
      </w:r>
      <w:r w:rsidR="0025026C">
        <w:rPr>
          <w:rFonts w:ascii="Gill Sans MT" w:hAnsi="Gill Sans MT"/>
        </w:rPr>
        <w:t>-</w:t>
      </w:r>
      <w:r w:rsidR="00AE7790" w:rsidRPr="00FD6064">
        <w:rPr>
          <w:rFonts w:ascii="Gill Sans MT" w:hAnsi="Gill Sans MT"/>
        </w:rPr>
        <w:t>transmission months</w:t>
      </w:r>
      <w:r w:rsidR="00F11A19">
        <w:rPr>
          <w:rFonts w:ascii="Gill Sans MT" w:hAnsi="Gill Sans MT"/>
        </w:rPr>
        <w:t xml:space="preserve"> and </w:t>
      </w:r>
      <w:r w:rsidR="00AE7790" w:rsidRPr="00FD6064">
        <w:rPr>
          <w:rFonts w:ascii="Gill Sans MT" w:hAnsi="Gill Sans MT"/>
        </w:rPr>
        <w:t>captur</w:t>
      </w:r>
      <w:r w:rsidR="00F11A19">
        <w:rPr>
          <w:rFonts w:ascii="Gill Sans MT" w:hAnsi="Gill Sans MT"/>
        </w:rPr>
        <w:t>e</w:t>
      </w:r>
      <w:r w:rsidR="00AE7790" w:rsidRPr="00FD6064">
        <w:rPr>
          <w:rFonts w:ascii="Gill Sans MT" w:hAnsi="Gill Sans MT"/>
        </w:rPr>
        <w:t xml:space="preserve"> the changing trend in consumption. </w:t>
      </w:r>
    </w:p>
    <w:p w14:paraId="17591E3A" w14:textId="65933521" w:rsidR="008C090D" w:rsidRPr="00FD6064" w:rsidRDefault="003F4B61" w:rsidP="003F4B61">
      <w:pPr>
        <w:pStyle w:val="Head2"/>
        <w:rPr>
          <w:rFonts w:ascii="Gill Sans MT" w:hAnsi="Gill Sans MT"/>
        </w:rPr>
      </w:pPr>
      <w:bookmarkStart w:id="56" w:name="_Toc179370448"/>
      <w:r w:rsidRPr="00FD6064">
        <w:rPr>
          <w:rFonts w:ascii="Gill Sans MT" w:hAnsi="Gill Sans MT"/>
        </w:rPr>
        <w:t xml:space="preserve">2.3 What is an </w:t>
      </w:r>
      <w:r w:rsidR="00E115A3">
        <w:rPr>
          <w:rFonts w:ascii="Gill Sans MT" w:hAnsi="Gill Sans MT"/>
        </w:rPr>
        <w:t>I</w:t>
      </w:r>
      <w:r w:rsidRPr="00FD6064">
        <w:rPr>
          <w:rFonts w:ascii="Gill Sans MT" w:hAnsi="Gill Sans MT"/>
        </w:rPr>
        <w:t>deal I</w:t>
      </w:r>
      <w:r w:rsidR="00A0066A">
        <w:rPr>
          <w:rFonts w:ascii="Gill Sans MT" w:hAnsi="Gill Sans MT"/>
        </w:rPr>
        <w:t xml:space="preserve">nventory </w:t>
      </w:r>
      <w:r w:rsidRPr="00FD6064">
        <w:rPr>
          <w:rFonts w:ascii="Gill Sans MT" w:hAnsi="Gill Sans MT"/>
        </w:rPr>
        <w:t>T</w:t>
      </w:r>
      <w:r w:rsidR="00A0066A">
        <w:rPr>
          <w:rFonts w:ascii="Gill Sans MT" w:hAnsi="Gill Sans MT"/>
        </w:rPr>
        <w:t>urnover</w:t>
      </w:r>
      <w:r w:rsidRPr="00FD6064">
        <w:rPr>
          <w:rFonts w:ascii="Gill Sans MT" w:hAnsi="Gill Sans MT"/>
        </w:rPr>
        <w:t xml:space="preserve"> </w:t>
      </w:r>
      <w:r w:rsidR="00A0066A">
        <w:rPr>
          <w:rFonts w:ascii="Gill Sans MT" w:hAnsi="Gill Sans MT"/>
        </w:rPr>
        <w:t>R</w:t>
      </w:r>
      <w:r w:rsidRPr="00FD6064">
        <w:rPr>
          <w:rFonts w:ascii="Gill Sans MT" w:hAnsi="Gill Sans MT"/>
        </w:rPr>
        <w:t>at</w:t>
      </w:r>
      <w:r w:rsidR="00A0066A">
        <w:rPr>
          <w:rFonts w:ascii="Gill Sans MT" w:hAnsi="Gill Sans MT"/>
        </w:rPr>
        <w:t>io</w:t>
      </w:r>
      <w:r w:rsidRPr="00FD6064">
        <w:rPr>
          <w:rFonts w:ascii="Gill Sans MT" w:hAnsi="Gill Sans MT"/>
        </w:rPr>
        <w:t>?</w:t>
      </w:r>
      <w:bookmarkEnd w:id="56"/>
    </w:p>
    <w:p w14:paraId="17591E3B" w14:textId="4AFC2D97" w:rsidR="008C090D" w:rsidRPr="00FD6064" w:rsidRDefault="00AE7790">
      <w:pPr>
        <w:rPr>
          <w:rFonts w:ascii="Gill Sans MT" w:hAnsi="Gill Sans MT"/>
        </w:rPr>
      </w:pPr>
      <w:r w:rsidRPr="00FD6064">
        <w:rPr>
          <w:rFonts w:ascii="Gill Sans MT" w:hAnsi="Gill Sans MT"/>
        </w:rPr>
        <w:t>The ideal inventory turnover ratio varies greatly by product, industry, and other factors. That said</w:t>
      </w:r>
      <w:sdt>
        <w:sdtPr>
          <w:rPr>
            <w:rFonts w:ascii="Gill Sans MT" w:hAnsi="Gill Sans MT"/>
          </w:rPr>
          <w:tag w:val="goog_rdk_44"/>
          <w:id w:val="-1511210767"/>
        </w:sdtPr>
        <w:sdtContent/>
      </w:sdt>
      <w:sdt>
        <w:sdtPr>
          <w:rPr>
            <w:rFonts w:ascii="Gill Sans MT" w:hAnsi="Gill Sans MT"/>
          </w:rPr>
          <w:tag w:val="goog_rdk_45"/>
          <w:id w:val="1123117265"/>
        </w:sdtPr>
        <w:sdtContent/>
      </w:sdt>
      <w:r w:rsidR="00C81622" w:rsidRPr="00FD6064">
        <w:rPr>
          <w:rFonts w:ascii="Gill Sans MT" w:hAnsi="Gill Sans MT"/>
        </w:rPr>
        <w:t xml:space="preserve">, </w:t>
      </w:r>
      <w:r w:rsidR="000333F0" w:rsidRPr="00FD6064">
        <w:rPr>
          <w:rFonts w:ascii="Gill Sans MT" w:hAnsi="Gill Sans MT"/>
        </w:rPr>
        <w:t xml:space="preserve">a general </w:t>
      </w:r>
      <w:r w:rsidR="00327B5C" w:rsidRPr="00FD6064">
        <w:rPr>
          <w:rFonts w:ascii="Gill Sans MT" w:hAnsi="Gill Sans MT"/>
        </w:rPr>
        <w:t>guideline</w:t>
      </w:r>
      <w:r w:rsidR="00CC6B6D" w:rsidRPr="00FD6064">
        <w:rPr>
          <w:rFonts w:ascii="Gill Sans MT" w:hAnsi="Gill Sans MT"/>
        </w:rPr>
        <w:t xml:space="preserve"> in public health supply chains w</w:t>
      </w:r>
      <w:r w:rsidR="00023EB4" w:rsidRPr="00FD6064">
        <w:rPr>
          <w:rFonts w:ascii="Gill Sans MT" w:hAnsi="Gill Sans MT"/>
        </w:rPr>
        <w:t xml:space="preserve">here </w:t>
      </w:r>
      <w:r w:rsidR="00CC6B6D" w:rsidRPr="00FD6064">
        <w:rPr>
          <w:rFonts w:ascii="Gill Sans MT" w:hAnsi="Gill Sans MT"/>
        </w:rPr>
        <w:t>inventory control policies driv</w:t>
      </w:r>
      <w:r w:rsidR="00023EB4" w:rsidRPr="00FD6064">
        <w:rPr>
          <w:rFonts w:ascii="Gill Sans MT" w:hAnsi="Gill Sans MT"/>
        </w:rPr>
        <w:t>e</w:t>
      </w:r>
      <w:r w:rsidR="00CC6B6D" w:rsidRPr="00FD6064">
        <w:rPr>
          <w:rFonts w:ascii="Gill Sans MT" w:hAnsi="Gill Sans MT"/>
        </w:rPr>
        <w:t xml:space="preserve"> </w:t>
      </w:r>
      <w:r w:rsidR="00023EB4" w:rsidRPr="00FD6064">
        <w:rPr>
          <w:rFonts w:ascii="Gill Sans MT" w:hAnsi="Gill Sans MT"/>
        </w:rPr>
        <w:t xml:space="preserve">scheduled </w:t>
      </w:r>
      <w:r w:rsidR="00CC6B6D" w:rsidRPr="00FD6064">
        <w:rPr>
          <w:rFonts w:ascii="Gill Sans MT" w:hAnsi="Gill Sans MT"/>
        </w:rPr>
        <w:t>ordering cycles</w:t>
      </w:r>
      <w:r w:rsidR="00023EB4" w:rsidRPr="00FD6064">
        <w:rPr>
          <w:rFonts w:ascii="Gill Sans MT" w:hAnsi="Gill Sans MT"/>
        </w:rPr>
        <w:t xml:space="preserve"> (e.g., monthly, bimonthly)</w:t>
      </w:r>
      <w:r w:rsidR="00CC6B6D" w:rsidRPr="00FD6064">
        <w:rPr>
          <w:rFonts w:ascii="Gill Sans MT" w:hAnsi="Gill Sans MT"/>
        </w:rPr>
        <w:t xml:space="preserve"> </w:t>
      </w:r>
      <w:r w:rsidRPr="00FD6064">
        <w:rPr>
          <w:rFonts w:ascii="Gill Sans MT" w:hAnsi="Gill Sans MT"/>
        </w:rPr>
        <w:t xml:space="preserve">is that the turnover </w:t>
      </w:r>
      <w:r w:rsidR="003E4ADA">
        <w:rPr>
          <w:rFonts w:ascii="Gill Sans MT" w:hAnsi="Gill Sans MT"/>
        </w:rPr>
        <w:t>ratio</w:t>
      </w:r>
      <w:r w:rsidR="003E4ADA" w:rsidRPr="00FD6064">
        <w:rPr>
          <w:rFonts w:ascii="Gill Sans MT" w:hAnsi="Gill Sans MT"/>
        </w:rPr>
        <w:t xml:space="preserve"> </w:t>
      </w:r>
      <w:r w:rsidRPr="00FD6064">
        <w:rPr>
          <w:rFonts w:ascii="Gill Sans MT" w:hAnsi="Gill Sans MT"/>
        </w:rPr>
        <w:t xml:space="preserve">should </w:t>
      </w:r>
      <w:r w:rsidR="005A511D">
        <w:rPr>
          <w:rFonts w:ascii="Gill Sans MT" w:hAnsi="Gill Sans MT"/>
        </w:rPr>
        <w:t>align</w:t>
      </w:r>
      <w:r w:rsidR="005A511D" w:rsidRPr="00FD6064">
        <w:rPr>
          <w:rFonts w:ascii="Gill Sans MT" w:hAnsi="Gill Sans MT"/>
        </w:rPr>
        <w:t xml:space="preserve"> </w:t>
      </w:r>
      <w:r w:rsidRPr="00FD6064">
        <w:rPr>
          <w:rFonts w:ascii="Gill Sans MT" w:hAnsi="Gill Sans MT"/>
        </w:rPr>
        <w:t xml:space="preserve">roughly with the frequency of delivery to maximize </w:t>
      </w:r>
      <w:r w:rsidR="000D318C">
        <w:rPr>
          <w:rFonts w:ascii="Gill Sans MT" w:hAnsi="Gill Sans MT"/>
        </w:rPr>
        <w:t xml:space="preserve">inventory turnover </w:t>
      </w:r>
      <w:r w:rsidRPr="00FD6064">
        <w:rPr>
          <w:rFonts w:ascii="Gill Sans MT" w:hAnsi="Gill Sans MT"/>
        </w:rPr>
        <w:t xml:space="preserve">while not stocking out. If the frequency of delivery is monthly, then what is the expected turnover? </w:t>
      </w:r>
      <w:r w:rsidR="00403A6D">
        <w:rPr>
          <w:rFonts w:ascii="Gill Sans MT" w:hAnsi="Gill Sans MT"/>
        </w:rPr>
        <w:t>The answer is a</w:t>
      </w:r>
      <w:r w:rsidRPr="00FD6064">
        <w:rPr>
          <w:rFonts w:ascii="Gill Sans MT" w:hAnsi="Gill Sans MT"/>
        </w:rPr>
        <w:t xml:space="preserve">round 12 turns a year, or possibly a little under that number to account for safety stock held. Anything more than that would indicate a </w:t>
      </w:r>
      <w:r w:rsidRPr="00FD6064">
        <w:rPr>
          <w:rFonts w:ascii="Gill Sans MT" w:hAnsi="Gill Sans MT"/>
          <w:b/>
        </w:rPr>
        <w:t>fast-moving</w:t>
      </w:r>
      <w:r w:rsidRPr="00FD6064">
        <w:rPr>
          <w:rFonts w:ascii="Gill Sans MT" w:hAnsi="Gill Sans MT"/>
        </w:rPr>
        <w:t xml:space="preserve"> product and may </w:t>
      </w:r>
      <w:r w:rsidR="007F0E97">
        <w:rPr>
          <w:rFonts w:ascii="Gill Sans MT" w:hAnsi="Gill Sans MT"/>
        </w:rPr>
        <w:t>require</w:t>
      </w:r>
      <w:r w:rsidR="007F0E97" w:rsidRPr="00FD6064">
        <w:rPr>
          <w:rFonts w:ascii="Gill Sans MT" w:hAnsi="Gill Sans MT"/>
        </w:rPr>
        <w:t xml:space="preserve"> </w:t>
      </w:r>
      <w:r w:rsidRPr="00FD6064">
        <w:rPr>
          <w:rFonts w:ascii="Gill Sans MT" w:hAnsi="Gill Sans MT"/>
        </w:rPr>
        <w:t xml:space="preserve">adjustment to the delivery quantity to avoid future </w:t>
      </w:r>
      <w:proofErr w:type="gramStart"/>
      <w:r w:rsidRPr="00FD6064">
        <w:rPr>
          <w:rFonts w:ascii="Gill Sans MT" w:hAnsi="Gill Sans MT"/>
        </w:rPr>
        <w:t>stockouts</w:t>
      </w:r>
      <w:proofErr w:type="gramEnd"/>
      <w:r w:rsidRPr="00FD6064">
        <w:rPr>
          <w:rFonts w:ascii="Gill Sans MT" w:hAnsi="Gill Sans MT"/>
        </w:rPr>
        <w:t>. A site turning</w:t>
      </w:r>
      <w:r w:rsidR="00D67857">
        <w:rPr>
          <w:rFonts w:ascii="Gill Sans MT" w:hAnsi="Gill Sans MT"/>
        </w:rPr>
        <w:t xml:space="preserve"> inventory</w:t>
      </w:r>
      <w:r w:rsidRPr="00FD6064">
        <w:rPr>
          <w:rFonts w:ascii="Gill Sans MT" w:hAnsi="Gill Sans MT"/>
        </w:rPr>
        <w:t xml:space="preserve"> less </w:t>
      </w:r>
      <w:r w:rsidR="00933F06">
        <w:rPr>
          <w:rFonts w:ascii="Gill Sans MT" w:hAnsi="Gill Sans MT"/>
        </w:rPr>
        <w:t xml:space="preserve">often </w:t>
      </w:r>
      <w:r w:rsidRPr="00FD6064">
        <w:rPr>
          <w:rFonts w:ascii="Gill Sans MT" w:hAnsi="Gill Sans MT"/>
        </w:rPr>
        <w:t xml:space="preserve">indicates a </w:t>
      </w:r>
      <w:r w:rsidRPr="00FD6064">
        <w:rPr>
          <w:rFonts w:ascii="Gill Sans MT" w:hAnsi="Gill Sans MT"/>
          <w:b/>
        </w:rPr>
        <w:t>slow-moving</w:t>
      </w:r>
      <w:r w:rsidRPr="00FD6064">
        <w:rPr>
          <w:rFonts w:ascii="Gill Sans MT" w:hAnsi="Gill Sans MT"/>
        </w:rPr>
        <w:t xml:space="preserve"> product which leads to an issue of over-stocking</w:t>
      </w:r>
      <w:r w:rsidR="00623065">
        <w:rPr>
          <w:rFonts w:ascii="Gill Sans MT" w:hAnsi="Gill Sans MT"/>
        </w:rPr>
        <w:t xml:space="preserve">, </w:t>
      </w:r>
      <w:r w:rsidRPr="00FD6064">
        <w:rPr>
          <w:rFonts w:ascii="Gill Sans MT" w:hAnsi="Gill Sans MT"/>
        </w:rPr>
        <w:t>potential</w:t>
      </w:r>
      <w:r w:rsidR="00623065">
        <w:rPr>
          <w:rFonts w:ascii="Gill Sans MT" w:hAnsi="Gill Sans MT"/>
        </w:rPr>
        <w:t xml:space="preserve">ly </w:t>
      </w:r>
      <w:r w:rsidR="0048392B">
        <w:rPr>
          <w:rFonts w:ascii="Gill Sans MT" w:hAnsi="Gill Sans MT"/>
        </w:rPr>
        <w:t>resulting in</w:t>
      </w:r>
      <w:r w:rsidRPr="00FD6064">
        <w:rPr>
          <w:rFonts w:ascii="Gill Sans MT" w:hAnsi="Gill Sans MT"/>
        </w:rPr>
        <w:t xml:space="preserve"> expiry and wastage.</w:t>
      </w:r>
    </w:p>
    <w:p w14:paraId="5FE542D5" w14:textId="5E43F07C" w:rsidR="008C090D" w:rsidRPr="00FD6064" w:rsidRDefault="1C026191">
      <w:pPr>
        <w:rPr>
          <w:rFonts w:ascii="Gill Sans MT" w:hAnsi="Gill Sans MT"/>
        </w:rPr>
      </w:pPr>
      <w:r w:rsidRPr="228EBFB4">
        <w:rPr>
          <w:rFonts w:ascii="Gill Sans MT" w:hAnsi="Gill Sans MT"/>
        </w:rPr>
        <w:t>That said, there is a difference between what is expected or ideal based on current inventory control policies</w:t>
      </w:r>
      <w:r w:rsidR="30EFAF4F" w:rsidRPr="228EBFB4">
        <w:rPr>
          <w:rFonts w:ascii="Gill Sans MT" w:hAnsi="Gill Sans MT"/>
        </w:rPr>
        <w:t>,</w:t>
      </w:r>
      <w:r w:rsidRPr="228EBFB4">
        <w:rPr>
          <w:rFonts w:ascii="Gill Sans MT" w:hAnsi="Gill Sans MT"/>
        </w:rPr>
        <w:t xml:space="preserve"> and what is ideal to improve stock management and efficiency overall</w:t>
      </w:r>
      <w:r w:rsidR="3D3017F1" w:rsidRPr="228EBFB4">
        <w:rPr>
          <w:rFonts w:ascii="Gill Sans MT" w:hAnsi="Gill Sans MT"/>
        </w:rPr>
        <w:t>.</w:t>
      </w:r>
      <w:commentRangeStart w:id="57"/>
      <w:commentRangeStart w:id="58"/>
      <w:r w:rsidRPr="228EBFB4">
        <w:rPr>
          <w:rFonts w:ascii="Gill Sans MT" w:hAnsi="Gill Sans MT"/>
        </w:rPr>
        <w:t xml:space="preserve"> </w:t>
      </w:r>
    </w:p>
    <w:p w14:paraId="7DFE4CAC" w14:textId="1D104092" w:rsidR="008C090D" w:rsidRPr="00FD6064" w:rsidRDefault="714801D9" w:rsidP="00DD0780">
      <w:pPr>
        <w:pBdr>
          <w:top w:val="single" w:sz="24" w:space="1" w:color="DEEBF7"/>
          <w:left w:val="single" w:sz="24" w:space="4" w:color="DEEBF7"/>
          <w:bottom w:val="single" w:sz="24" w:space="1" w:color="DEEBF7"/>
          <w:right w:val="single" w:sz="24" w:space="4" w:color="DEEBF7"/>
        </w:pBdr>
        <w:shd w:val="clear" w:color="auto" w:fill="DEEBF7"/>
        <w:spacing w:before="220" w:after="120" w:line="245" w:lineRule="auto"/>
        <w:rPr>
          <w:rFonts w:ascii="Gill Sans MT" w:eastAsia="Gill Sans MT" w:hAnsi="Gill Sans MT" w:cs="Gill Sans MT"/>
          <w:color w:val="002F6C" w:themeColor="text2"/>
          <w:sz w:val="20"/>
          <w:szCs w:val="20"/>
        </w:rPr>
      </w:pPr>
      <w:r w:rsidRPr="611E255A">
        <w:rPr>
          <w:rFonts w:ascii="Gill Sans MT" w:eastAsia="Gill Sans MT" w:hAnsi="Gill Sans MT" w:cs="Gill Sans MT"/>
          <w:color w:val="002E6C"/>
          <w:sz w:val="20"/>
          <w:szCs w:val="20"/>
        </w:rPr>
        <w:t xml:space="preserve">A country that increases delivery frequency and thus allows faster inventory turnover at the last mile will see better outcomes in stock availability, reduced losses, and reduced inventory storage costs. Therefore, when possible, countries should strive for more frequent deliveries to drive </w:t>
      </w:r>
      <w:proofErr w:type="gramStart"/>
      <w:r w:rsidRPr="611E255A">
        <w:rPr>
          <w:rFonts w:ascii="Gill Sans MT" w:eastAsia="Gill Sans MT" w:hAnsi="Gill Sans MT" w:cs="Gill Sans MT"/>
          <w:color w:val="002E6C"/>
          <w:sz w:val="20"/>
          <w:szCs w:val="20"/>
        </w:rPr>
        <w:t>higher inventory</w:t>
      </w:r>
      <w:proofErr w:type="gramEnd"/>
      <w:r w:rsidRPr="611E255A">
        <w:rPr>
          <w:rFonts w:ascii="Gill Sans MT" w:eastAsia="Gill Sans MT" w:hAnsi="Gill Sans MT" w:cs="Gill Sans MT"/>
          <w:color w:val="002E6C"/>
          <w:sz w:val="20"/>
          <w:szCs w:val="20"/>
        </w:rPr>
        <w:t xml:space="preserve"> turnover</w:t>
      </w:r>
      <w:r w:rsidR="000B1A77">
        <w:rPr>
          <w:rFonts w:ascii="Gill Sans MT" w:eastAsia="Gill Sans MT" w:hAnsi="Gill Sans MT" w:cs="Gill Sans MT"/>
          <w:color w:val="002E6C"/>
          <w:sz w:val="20"/>
          <w:szCs w:val="20"/>
        </w:rPr>
        <w:t>s</w:t>
      </w:r>
      <w:r w:rsidRPr="611E255A">
        <w:rPr>
          <w:rFonts w:ascii="Gill Sans MT" w:eastAsia="Gill Sans MT" w:hAnsi="Gill Sans MT" w:cs="Gill Sans MT"/>
          <w:color w:val="002E6C"/>
          <w:sz w:val="20"/>
          <w:szCs w:val="20"/>
        </w:rPr>
        <w:t>, especially to the largest facilities.</w:t>
      </w:r>
    </w:p>
    <w:commentRangeEnd w:id="57"/>
    <w:p w14:paraId="17591E3C" w14:textId="38DA38B0" w:rsidR="008C090D" w:rsidRPr="00FD6064" w:rsidRDefault="00AE7790" w:rsidP="228EBFB4">
      <w:pPr>
        <w:rPr>
          <w:rFonts w:ascii="Gill Sans MT" w:hAnsi="Gill Sans MT"/>
        </w:rPr>
      </w:pPr>
      <w:r>
        <w:rPr>
          <w:rStyle w:val="CommentReference"/>
        </w:rPr>
        <w:commentReference w:id="57"/>
      </w:r>
      <w:commentRangeEnd w:id="58"/>
      <w:r>
        <w:rPr>
          <w:rStyle w:val="CommentReference"/>
        </w:rPr>
        <w:commentReference w:id="58"/>
      </w:r>
    </w:p>
    <w:p w14:paraId="17591E9F" w14:textId="09523721" w:rsidR="008C090D" w:rsidRPr="00FD6064" w:rsidRDefault="003F4B61" w:rsidP="000C14A9">
      <w:pPr>
        <w:pStyle w:val="Head2"/>
        <w:ind w:left="450" w:hanging="450"/>
        <w:rPr>
          <w:rFonts w:ascii="Gill Sans MT" w:hAnsi="Gill Sans MT"/>
        </w:rPr>
      </w:pPr>
      <w:bookmarkStart w:id="60" w:name="_Toc179370449"/>
      <w:r w:rsidRPr="00FD6064">
        <w:rPr>
          <w:rFonts w:ascii="Gill Sans MT" w:hAnsi="Gill Sans MT"/>
        </w:rPr>
        <w:t xml:space="preserve">2.4 How </w:t>
      </w:r>
      <w:r w:rsidR="00B12190">
        <w:rPr>
          <w:rFonts w:ascii="Gill Sans MT" w:hAnsi="Gill Sans MT"/>
        </w:rPr>
        <w:t>D</w:t>
      </w:r>
      <w:r w:rsidRPr="00FD6064">
        <w:rPr>
          <w:rFonts w:ascii="Gill Sans MT" w:hAnsi="Gill Sans MT"/>
        </w:rPr>
        <w:t xml:space="preserve">oes </w:t>
      </w:r>
      <w:r w:rsidR="00D63A40">
        <w:rPr>
          <w:rFonts w:ascii="Gill Sans MT" w:hAnsi="Gill Sans MT"/>
        </w:rPr>
        <w:t>Inventory Turnover F</w:t>
      </w:r>
      <w:r w:rsidRPr="00FD6064">
        <w:rPr>
          <w:rFonts w:ascii="Gill Sans MT" w:hAnsi="Gill Sans MT"/>
        </w:rPr>
        <w:t xml:space="preserve">it into a Maximum-Minimum Inventory Control </w:t>
      </w:r>
      <w:commentRangeStart w:id="61"/>
      <w:commentRangeStart w:id="62"/>
      <w:r w:rsidRPr="00FD6064">
        <w:rPr>
          <w:rFonts w:ascii="Gill Sans MT" w:hAnsi="Gill Sans MT"/>
        </w:rPr>
        <w:t>System</w:t>
      </w:r>
      <w:commentRangeEnd w:id="61"/>
      <w:r w:rsidR="00A51C3E" w:rsidRPr="00FD6064">
        <w:rPr>
          <w:rStyle w:val="CommentReference"/>
          <w:rFonts w:ascii="Gill Sans MT" w:eastAsia="Calibri" w:hAnsi="Gill Sans MT" w:cs="Calibri"/>
        </w:rPr>
        <w:commentReference w:id="61"/>
      </w:r>
      <w:commentRangeEnd w:id="62"/>
      <w:r w:rsidR="0020302F">
        <w:rPr>
          <w:rStyle w:val="CommentReference"/>
          <w:rFonts w:ascii="Calibri" w:eastAsia="Calibri" w:hAnsi="Calibri" w:cs="Calibri"/>
          <w:b w:val="0"/>
          <w:bCs w:val="0"/>
          <w:color w:val="6C6463"/>
        </w:rPr>
        <w:commentReference w:id="62"/>
      </w:r>
      <w:r w:rsidRPr="00FD6064">
        <w:rPr>
          <w:rFonts w:ascii="Gill Sans MT" w:hAnsi="Gill Sans MT"/>
        </w:rPr>
        <w:t>?</w:t>
      </w:r>
      <w:bookmarkEnd w:id="60"/>
      <w:r w:rsidRPr="00FD6064">
        <w:rPr>
          <w:rFonts w:ascii="Gill Sans MT" w:hAnsi="Gill Sans MT"/>
        </w:rPr>
        <w:t xml:space="preserve"> </w:t>
      </w:r>
    </w:p>
    <w:p w14:paraId="38F65C21" w14:textId="52BB6088" w:rsidR="00E10890" w:rsidRPr="00FD6064" w:rsidRDefault="00AE7790">
      <w:pPr>
        <w:rPr>
          <w:rFonts w:ascii="Gill Sans MT" w:hAnsi="Gill Sans MT"/>
          <w:color w:val="6C6860"/>
        </w:rPr>
      </w:pPr>
      <w:r w:rsidRPr="00FD6064">
        <w:rPr>
          <w:rFonts w:ascii="Gill Sans MT" w:hAnsi="Gill Sans MT"/>
          <w:color w:val="6C6860"/>
        </w:rPr>
        <w:t xml:space="preserve">Public health supply chains in low- and middle-income countries often </w:t>
      </w:r>
      <w:r w:rsidR="006F0215" w:rsidRPr="00FD6064">
        <w:rPr>
          <w:rFonts w:ascii="Gill Sans MT" w:hAnsi="Gill Sans MT"/>
          <w:color w:val="6C6860"/>
        </w:rPr>
        <w:t>use a</w:t>
      </w:r>
      <w:r w:rsidRPr="00FD6064">
        <w:rPr>
          <w:rFonts w:ascii="Gill Sans MT" w:hAnsi="Gill Sans MT"/>
          <w:color w:val="6C6860"/>
        </w:rPr>
        <w:t xml:space="preserve"> forced ordering maximum-minimum inventory control system</w:t>
      </w:r>
      <w:r w:rsidR="00D66186" w:rsidRPr="00FD6064">
        <w:rPr>
          <w:rFonts w:ascii="Gill Sans MT" w:hAnsi="Gill Sans MT"/>
          <w:color w:val="6C6860"/>
        </w:rPr>
        <w:t>.</w:t>
      </w:r>
      <w:r w:rsidR="006F0215" w:rsidRPr="00FD6064">
        <w:rPr>
          <w:rFonts w:ascii="Gill Sans MT" w:hAnsi="Gill Sans MT"/>
          <w:color w:val="6C6860"/>
        </w:rPr>
        <w:t xml:space="preserve"> In this type of system, </w:t>
      </w:r>
      <w:r w:rsidRPr="00FD6064">
        <w:rPr>
          <w:rFonts w:ascii="Gill Sans MT" w:hAnsi="Gill Sans MT"/>
          <w:color w:val="6C6860"/>
        </w:rPr>
        <w:t xml:space="preserve">each facility is required to order up to their maximum </w:t>
      </w:r>
      <w:r w:rsidR="006C47DC" w:rsidRPr="00FD6064">
        <w:rPr>
          <w:rFonts w:ascii="Gill Sans MT" w:hAnsi="Gill Sans MT"/>
          <w:color w:val="6C6860"/>
        </w:rPr>
        <w:t xml:space="preserve">inventory </w:t>
      </w:r>
      <w:r w:rsidRPr="00FD6064">
        <w:rPr>
          <w:rFonts w:ascii="Gill Sans MT" w:hAnsi="Gill Sans MT"/>
          <w:color w:val="6C6860"/>
        </w:rPr>
        <w:t>level at the end of</w:t>
      </w:r>
      <w:r w:rsidR="006C47DC" w:rsidRPr="00FD6064">
        <w:rPr>
          <w:rFonts w:ascii="Gill Sans MT" w:hAnsi="Gill Sans MT"/>
          <w:color w:val="6C6860"/>
        </w:rPr>
        <w:t xml:space="preserve"> each</w:t>
      </w:r>
      <w:r w:rsidRPr="00FD6064">
        <w:rPr>
          <w:rFonts w:ascii="Gill Sans MT" w:hAnsi="Gill Sans MT"/>
          <w:color w:val="6C6860"/>
        </w:rPr>
        <w:t xml:space="preserve"> review period. </w:t>
      </w:r>
      <w:r w:rsidR="002621E1" w:rsidRPr="00FD6064">
        <w:rPr>
          <w:rFonts w:ascii="Gill Sans MT" w:hAnsi="Gill Sans MT"/>
          <w:color w:val="6C6860"/>
        </w:rPr>
        <w:t>With this approach,</w:t>
      </w:r>
      <w:r w:rsidR="004231F0" w:rsidRPr="00FD6064">
        <w:rPr>
          <w:rFonts w:ascii="Gill Sans MT" w:hAnsi="Gill Sans MT"/>
          <w:color w:val="6C6860"/>
        </w:rPr>
        <w:t xml:space="preserve"> facilities are e</w:t>
      </w:r>
      <w:r w:rsidR="004B6F61" w:rsidRPr="00FD6064">
        <w:rPr>
          <w:rFonts w:ascii="Gill Sans MT" w:hAnsi="Gill Sans MT"/>
          <w:color w:val="6C6860"/>
        </w:rPr>
        <w:t>xpected to maintain</w:t>
      </w:r>
      <w:r w:rsidRPr="00FD6064">
        <w:rPr>
          <w:rFonts w:ascii="Gill Sans MT" w:hAnsi="Gill Sans MT"/>
          <w:color w:val="6C6860"/>
        </w:rPr>
        <w:t xml:space="preserve"> large amounts of safety stock</w:t>
      </w:r>
      <w:r w:rsidR="004B6F61" w:rsidRPr="00FD6064">
        <w:rPr>
          <w:rFonts w:ascii="Gill Sans MT" w:hAnsi="Gill Sans MT"/>
          <w:color w:val="6C6860"/>
        </w:rPr>
        <w:t xml:space="preserve">, </w:t>
      </w:r>
      <w:r w:rsidR="00FE5D21" w:rsidRPr="00FD6064">
        <w:rPr>
          <w:rFonts w:ascii="Gill Sans MT" w:hAnsi="Gill Sans MT"/>
          <w:color w:val="6C6860"/>
        </w:rPr>
        <w:t>with typical guidance advising at least half the review period’s worth of inventory. For countries with bi-monthly deliveries, this could mean holding an entire month’s worth of stock just in safety stock.</w:t>
      </w:r>
    </w:p>
    <w:p w14:paraId="20EB51A7" w14:textId="77777777" w:rsidR="00851747" w:rsidRDefault="00851747">
      <w:r>
        <w:br w:type="page"/>
      </w:r>
    </w:p>
    <w:tbl>
      <w:tblPr>
        <w:tblStyle w:val="a2"/>
        <w:tblpPr w:leftFromText="187" w:rightFromText="187" w:vertAnchor="text" w:tblpXSpec="right" w:tblpY="145"/>
        <w:tblW w:w="57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729"/>
        <w:gridCol w:w="841"/>
        <w:gridCol w:w="1350"/>
        <w:gridCol w:w="1310"/>
        <w:gridCol w:w="1456"/>
        <w:gridCol w:w="19"/>
      </w:tblGrid>
      <w:tr w:rsidR="00A51C3E" w:rsidRPr="00FD6064" w14:paraId="0663FD7E" w14:textId="77777777" w:rsidTr="611E255A">
        <w:trPr>
          <w:trHeight w:val="20"/>
        </w:trPr>
        <w:tc>
          <w:tcPr>
            <w:tcW w:w="5705" w:type="dxa"/>
            <w:gridSpan w:val="6"/>
            <w:tcBorders>
              <w:top w:val="nil"/>
              <w:left w:val="nil"/>
              <w:right w:val="nil"/>
            </w:tcBorders>
            <w:shd w:val="clear" w:color="auto" w:fill="C9D6ED"/>
          </w:tcPr>
          <w:p w14:paraId="38B80351" w14:textId="723ECB0A" w:rsidR="00A51C3E" w:rsidRPr="00FD6064" w:rsidRDefault="5A97BB88" w:rsidP="00A51C3E">
            <w:pPr>
              <w:widowControl w:val="0"/>
              <w:spacing w:before="89" w:after="0" w:line="240" w:lineRule="auto"/>
              <w:ind w:left="18"/>
              <w:jc w:val="center"/>
              <w:rPr>
                <w:rFonts w:ascii="Gill Sans MT" w:hAnsi="Gill Sans MT"/>
                <w:color w:val="3C3332"/>
              </w:rPr>
            </w:pPr>
            <w:r w:rsidRPr="611E255A">
              <w:rPr>
                <w:rFonts w:ascii="Gill Sans MT" w:hAnsi="Gill Sans MT"/>
                <w:b/>
                <w:bCs/>
                <w:color w:val="58595B"/>
              </w:rPr>
              <w:lastRenderedPageBreak/>
              <w:t xml:space="preserve">Exhibit 1. Hypothetical Facility Inventory Flows to Demonstrate how Planned </w:t>
            </w:r>
            <w:r w:rsidR="53839E0A" w:rsidRPr="611E255A">
              <w:rPr>
                <w:rFonts w:ascii="Gill Sans MT" w:hAnsi="Gill Sans MT"/>
                <w:b/>
                <w:bCs/>
                <w:color w:val="58595B"/>
              </w:rPr>
              <w:t>Inventory Turnover</w:t>
            </w:r>
            <w:r w:rsidR="00B713F8">
              <w:rPr>
                <w:rFonts w:ascii="Gill Sans MT" w:hAnsi="Gill Sans MT"/>
                <w:b/>
                <w:bCs/>
                <w:color w:val="58595B"/>
              </w:rPr>
              <w:t xml:space="preserve"> </w:t>
            </w:r>
            <w:r w:rsidRPr="611E255A">
              <w:rPr>
                <w:rFonts w:ascii="Gill Sans MT" w:hAnsi="Gill Sans MT"/>
                <w:b/>
                <w:bCs/>
                <w:color w:val="58595B"/>
              </w:rPr>
              <w:t>is Driven by Max-Min Inventory Control Policies</w:t>
            </w:r>
          </w:p>
        </w:tc>
      </w:tr>
      <w:tr w:rsidR="00F337A0" w:rsidRPr="00FD6064" w14:paraId="7174A8EC" w14:textId="77777777" w:rsidTr="611E255A">
        <w:trPr>
          <w:trHeight w:val="20"/>
        </w:trPr>
        <w:tc>
          <w:tcPr>
            <w:tcW w:w="5705" w:type="dxa"/>
            <w:gridSpan w:val="6"/>
            <w:tcBorders>
              <w:top w:val="nil"/>
              <w:left w:val="nil"/>
              <w:right w:val="nil"/>
            </w:tcBorders>
            <w:shd w:val="clear" w:color="auto" w:fill="C9D6ED"/>
          </w:tcPr>
          <w:p w14:paraId="0758B717" w14:textId="6A83785A"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 xml:space="preserve">Max: 3 MOS (2,000 units) </w:t>
            </w:r>
            <w:r w:rsidRPr="00FD6064">
              <w:rPr>
                <w:rFonts w:ascii="Gill Sans MT" w:hAnsi="Gill Sans MT"/>
                <w:color w:val="3C3332"/>
              </w:rPr>
              <w:br/>
              <w:t>Frequency of delivery: Bi-monthly</w:t>
            </w:r>
          </w:p>
        </w:tc>
      </w:tr>
      <w:tr w:rsidR="00F337A0" w:rsidRPr="00FD6064" w14:paraId="2AC013EF" w14:textId="77777777" w:rsidTr="611E255A">
        <w:trPr>
          <w:gridAfter w:val="1"/>
          <w:wAfter w:w="19" w:type="dxa"/>
          <w:trHeight w:val="20"/>
        </w:trPr>
        <w:tc>
          <w:tcPr>
            <w:tcW w:w="729" w:type="dxa"/>
            <w:shd w:val="clear" w:color="auto" w:fill="C9D6ED"/>
          </w:tcPr>
          <w:p w14:paraId="45006DB1" w14:textId="77777777" w:rsidR="00F337A0" w:rsidRPr="00FD6064" w:rsidRDefault="00F337A0" w:rsidP="00F337A0">
            <w:pPr>
              <w:widowControl w:val="0"/>
              <w:spacing w:before="89" w:after="0" w:line="240" w:lineRule="auto"/>
              <w:ind w:left="18"/>
              <w:jc w:val="center"/>
              <w:rPr>
                <w:rFonts w:ascii="Gill Sans MT" w:hAnsi="Gill Sans MT"/>
              </w:rPr>
            </w:pPr>
          </w:p>
        </w:tc>
        <w:tc>
          <w:tcPr>
            <w:tcW w:w="841" w:type="dxa"/>
            <w:shd w:val="clear" w:color="auto" w:fill="C9D6ED"/>
          </w:tcPr>
          <w:p w14:paraId="3C7CEB81"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1</w:t>
            </w:r>
            <w:r w:rsidRPr="00FD6064">
              <w:rPr>
                <w:rFonts w:ascii="Gill Sans MT" w:hAnsi="Gill Sans MT"/>
                <w:color w:val="3C3332"/>
                <w:sz w:val="15"/>
                <w:szCs w:val="15"/>
                <w:vertAlign w:val="superscript"/>
              </w:rPr>
              <w:t xml:space="preserve">st </w:t>
            </w:r>
            <w:r w:rsidRPr="00FD6064">
              <w:rPr>
                <w:rFonts w:ascii="Gill Sans MT" w:hAnsi="Gill Sans MT"/>
                <w:color w:val="3C3332"/>
              </w:rPr>
              <w:t>Day</w:t>
            </w:r>
          </w:p>
        </w:tc>
        <w:tc>
          <w:tcPr>
            <w:tcW w:w="1350" w:type="dxa"/>
            <w:shd w:val="clear" w:color="auto" w:fill="C9D6ED"/>
          </w:tcPr>
          <w:p w14:paraId="1F63834A" w14:textId="77777777" w:rsidR="00F337A0" w:rsidRPr="00FD6064" w:rsidRDefault="00F337A0" w:rsidP="00F337A0">
            <w:pPr>
              <w:widowControl w:val="0"/>
              <w:spacing w:before="89" w:after="0" w:line="240" w:lineRule="auto"/>
              <w:ind w:left="18"/>
              <w:jc w:val="center"/>
              <w:rPr>
                <w:rFonts w:ascii="Gill Sans MT" w:hAnsi="Gill Sans MT"/>
                <w:color w:val="000000"/>
              </w:rPr>
            </w:pPr>
            <w:r w:rsidRPr="00FD6064">
              <w:rPr>
                <w:rFonts w:ascii="Gill Sans MT" w:hAnsi="Gill Sans MT"/>
                <w:color w:val="000000"/>
              </w:rPr>
              <w:t>Consumption</w:t>
            </w:r>
          </w:p>
        </w:tc>
        <w:tc>
          <w:tcPr>
            <w:tcW w:w="1310" w:type="dxa"/>
            <w:shd w:val="clear" w:color="auto" w:fill="C9D6ED"/>
          </w:tcPr>
          <w:p w14:paraId="47B0760A" w14:textId="77777777" w:rsidR="00F337A0" w:rsidRPr="00FD6064" w:rsidRDefault="00F337A0" w:rsidP="00F337A0">
            <w:pPr>
              <w:widowControl w:val="0"/>
              <w:spacing w:before="89" w:after="0" w:line="240" w:lineRule="auto"/>
              <w:ind w:left="18"/>
              <w:jc w:val="center"/>
              <w:rPr>
                <w:rFonts w:ascii="Gill Sans MT" w:hAnsi="Gill Sans MT"/>
                <w:color w:val="000000"/>
              </w:rPr>
            </w:pPr>
            <w:r w:rsidRPr="00FD6064">
              <w:rPr>
                <w:rFonts w:ascii="Gill Sans MT" w:hAnsi="Gill Sans MT"/>
                <w:color w:val="000000"/>
              </w:rPr>
              <w:t>Shipment</w:t>
            </w:r>
          </w:p>
        </w:tc>
        <w:tc>
          <w:tcPr>
            <w:tcW w:w="1456" w:type="dxa"/>
            <w:shd w:val="clear" w:color="auto" w:fill="C9D6ED"/>
          </w:tcPr>
          <w:p w14:paraId="57AD3466" w14:textId="77777777" w:rsidR="00F337A0" w:rsidRPr="00FD6064" w:rsidRDefault="00F337A0" w:rsidP="00F337A0">
            <w:pPr>
              <w:widowControl w:val="0"/>
              <w:spacing w:before="89" w:after="0" w:line="240" w:lineRule="auto"/>
              <w:ind w:left="18"/>
              <w:jc w:val="center"/>
              <w:rPr>
                <w:rFonts w:ascii="Gill Sans MT" w:hAnsi="Gill Sans MT"/>
                <w:color w:val="000000"/>
              </w:rPr>
            </w:pPr>
            <w:r w:rsidRPr="00FD6064">
              <w:rPr>
                <w:rFonts w:ascii="Gill Sans MT" w:hAnsi="Gill Sans MT"/>
                <w:color w:val="000000"/>
              </w:rPr>
              <w:t>Last Day</w:t>
            </w:r>
          </w:p>
        </w:tc>
      </w:tr>
      <w:tr w:rsidR="00F337A0" w:rsidRPr="00FD6064" w14:paraId="17415F7D" w14:textId="77777777" w:rsidTr="611E255A">
        <w:trPr>
          <w:gridAfter w:val="1"/>
          <w:wAfter w:w="19" w:type="dxa"/>
          <w:trHeight w:val="20"/>
        </w:trPr>
        <w:tc>
          <w:tcPr>
            <w:tcW w:w="729" w:type="dxa"/>
            <w:shd w:val="clear" w:color="auto" w:fill="C9D6ED"/>
          </w:tcPr>
          <w:p w14:paraId="25C97A5D"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Jan</w:t>
            </w:r>
          </w:p>
        </w:tc>
        <w:tc>
          <w:tcPr>
            <w:tcW w:w="841" w:type="dxa"/>
            <w:shd w:val="clear" w:color="auto" w:fill="F3F6FB"/>
          </w:tcPr>
          <w:p w14:paraId="3D6800A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59EDC95A"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125274DD"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0059FCBC"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5D26BA4E" w14:textId="77777777" w:rsidTr="611E255A">
        <w:trPr>
          <w:gridAfter w:val="1"/>
          <w:wAfter w:w="19" w:type="dxa"/>
          <w:trHeight w:val="20"/>
        </w:trPr>
        <w:tc>
          <w:tcPr>
            <w:tcW w:w="729" w:type="dxa"/>
            <w:shd w:val="clear" w:color="auto" w:fill="C9D6ED"/>
          </w:tcPr>
          <w:p w14:paraId="41F8F1D0"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Feb</w:t>
            </w:r>
          </w:p>
        </w:tc>
        <w:tc>
          <w:tcPr>
            <w:tcW w:w="841" w:type="dxa"/>
            <w:shd w:val="clear" w:color="auto" w:fill="F3F6FB"/>
          </w:tcPr>
          <w:p w14:paraId="066191A3"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681CD46F"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350E8556"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091DF403"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3DF67EA1" w14:textId="77777777" w:rsidTr="611E255A">
        <w:trPr>
          <w:gridAfter w:val="1"/>
          <w:wAfter w:w="19" w:type="dxa"/>
          <w:trHeight w:val="20"/>
        </w:trPr>
        <w:tc>
          <w:tcPr>
            <w:tcW w:w="729" w:type="dxa"/>
            <w:shd w:val="clear" w:color="auto" w:fill="C9D6ED"/>
          </w:tcPr>
          <w:p w14:paraId="31C62A6A"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Mar</w:t>
            </w:r>
          </w:p>
        </w:tc>
        <w:tc>
          <w:tcPr>
            <w:tcW w:w="841" w:type="dxa"/>
            <w:shd w:val="clear" w:color="auto" w:fill="F3F6FB"/>
          </w:tcPr>
          <w:p w14:paraId="1A55E373"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6C037C6E"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5CC97701"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37E742B2"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0B4CA0FC" w14:textId="77777777" w:rsidTr="611E255A">
        <w:trPr>
          <w:gridAfter w:val="1"/>
          <w:wAfter w:w="19" w:type="dxa"/>
          <w:trHeight w:val="20"/>
        </w:trPr>
        <w:tc>
          <w:tcPr>
            <w:tcW w:w="729" w:type="dxa"/>
            <w:shd w:val="clear" w:color="auto" w:fill="C9D6ED"/>
          </w:tcPr>
          <w:p w14:paraId="3464C9C5"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Apr</w:t>
            </w:r>
          </w:p>
        </w:tc>
        <w:tc>
          <w:tcPr>
            <w:tcW w:w="841" w:type="dxa"/>
            <w:shd w:val="clear" w:color="auto" w:fill="F3F6FB"/>
          </w:tcPr>
          <w:p w14:paraId="199D57E5"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4441B10D"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273216C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47A11FC5"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27C1218B" w14:textId="77777777" w:rsidTr="611E255A">
        <w:trPr>
          <w:gridAfter w:val="1"/>
          <w:wAfter w:w="19" w:type="dxa"/>
          <w:trHeight w:val="20"/>
        </w:trPr>
        <w:tc>
          <w:tcPr>
            <w:tcW w:w="729" w:type="dxa"/>
            <w:shd w:val="clear" w:color="auto" w:fill="C9D6ED"/>
          </w:tcPr>
          <w:p w14:paraId="15C8A3EA" w14:textId="77777777" w:rsidR="00F337A0" w:rsidRPr="00FD6064" w:rsidRDefault="00F337A0" w:rsidP="00F337A0">
            <w:pPr>
              <w:widowControl w:val="0"/>
              <w:spacing w:before="89" w:after="0" w:line="240" w:lineRule="auto"/>
              <w:ind w:left="18"/>
              <w:jc w:val="center"/>
              <w:rPr>
                <w:rFonts w:ascii="Gill Sans MT" w:hAnsi="Gill Sans MT"/>
                <w:color w:val="000000"/>
              </w:rPr>
            </w:pPr>
            <w:r w:rsidRPr="00FD6064">
              <w:rPr>
                <w:rFonts w:ascii="Gill Sans MT" w:hAnsi="Gill Sans MT"/>
                <w:color w:val="000000"/>
              </w:rPr>
              <w:t>May</w:t>
            </w:r>
          </w:p>
        </w:tc>
        <w:tc>
          <w:tcPr>
            <w:tcW w:w="841" w:type="dxa"/>
            <w:shd w:val="clear" w:color="auto" w:fill="F3F6FB"/>
          </w:tcPr>
          <w:p w14:paraId="4D44FC9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6A9BB3C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724CC19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05ABB811"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455EFBD0" w14:textId="77777777" w:rsidTr="611E255A">
        <w:trPr>
          <w:gridAfter w:val="1"/>
          <w:wAfter w:w="19" w:type="dxa"/>
          <w:trHeight w:val="20"/>
        </w:trPr>
        <w:tc>
          <w:tcPr>
            <w:tcW w:w="729" w:type="dxa"/>
            <w:shd w:val="clear" w:color="auto" w:fill="C9D6ED"/>
          </w:tcPr>
          <w:p w14:paraId="3730A245"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Jun</w:t>
            </w:r>
          </w:p>
        </w:tc>
        <w:tc>
          <w:tcPr>
            <w:tcW w:w="841" w:type="dxa"/>
            <w:shd w:val="clear" w:color="auto" w:fill="F3F6FB"/>
          </w:tcPr>
          <w:p w14:paraId="5FCE0390"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7D6B84A0"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20CBDBBF"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47B9FE56"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57A79650" w14:textId="77777777" w:rsidTr="611E255A">
        <w:trPr>
          <w:gridAfter w:val="1"/>
          <w:wAfter w:w="19" w:type="dxa"/>
          <w:trHeight w:val="20"/>
        </w:trPr>
        <w:tc>
          <w:tcPr>
            <w:tcW w:w="729" w:type="dxa"/>
            <w:shd w:val="clear" w:color="auto" w:fill="C9D6ED"/>
          </w:tcPr>
          <w:p w14:paraId="67EF3AD8"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Jul</w:t>
            </w:r>
          </w:p>
        </w:tc>
        <w:tc>
          <w:tcPr>
            <w:tcW w:w="841" w:type="dxa"/>
            <w:shd w:val="clear" w:color="auto" w:fill="F3F6FB"/>
          </w:tcPr>
          <w:p w14:paraId="5FB159F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31D54F58"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5F51AB0C"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5B1BE185"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7EB76C98" w14:textId="77777777" w:rsidTr="611E255A">
        <w:trPr>
          <w:gridAfter w:val="1"/>
          <w:wAfter w:w="19" w:type="dxa"/>
          <w:trHeight w:val="20"/>
        </w:trPr>
        <w:tc>
          <w:tcPr>
            <w:tcW w:w="729" w:type="dxa"/>
            <w:shd w:val="clear" w:color="auto" w:fill="C9D6ED"/>
          </w:tcPr>
          <w:p w14:paraId="533E6396"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Aug</w:t>
            </w:r>
          </w:p>
        </w:tc>
        <w:tc>
          <w:tcPr>
            <w:tcW w:w="841" w:type="dxa"/>
            <w:shd w:val="clear" w:color="auto" w:fill="F3F6FB"/>
          </w:tcPr>
          <w:p w14:paraId="1B7F5A3F"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7FB5D3D0"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7D8BC3DA"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75E5749C"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38DBCA39" w14:textId="77777777" w:rsidTr="611E255A">
        <w:trPr>
          <w:gridAfter w:val="1"/>
          <w:wAfter w:w="19" w:type="dxa"/>
          <w:trHeight w:val="20"/>
        </w:trPr>
        <w:tc>
          <w:tcPr>
            <w:tcW w:w="729" w:type="dxa"/>
            <w:shd w:val="clear" w:color="auto" w:fill="C9D6ED"/>
          </w:tcPr>
          <w:p w14:paraId="5DCE0106" w14:textId="77777777" w:rsidR="00F337A0" w:rsidRPr="00FD6064" w:rsidRDefault="00F337A0" w:rsidP="00F337A0">
            <w:pPr>
              <w:widowControl w:val="0"/>
              <w:spacing w:before="89" w:after="0" w:line="240" w:lineRule="auto"/>
              <w:ind w:left="18"/>
              <w:jc w:val="center"/>
              <w:rPr>
                <w:rFonts w:ascii="Gill Sans MT" w:hAnsi="Gill Sans MT"/>
                <w:color w:val="000000"/>
              </w:rPr>
            </w:pPr>
            <w:r w:rsidRPr="00FD6064">
              <w:rPr>
                <w:rFonts w:ascii="Gill Sans MT" w:hAnsi="Gill Sans MT"/>
                <w:color w:val="000000"/>
              </w:rPr>
              <w:t>Sep</w:t>
            </w:r>
          </w:p>
        </w:tc>
        <w:tc>
          <w:tcPr>
            <w:tcW w:w="841" w:type="dxa"/>
            <w:shd w:val="clear" w:color="auto" w:fill="F3F6FB"/>
          </w:tcPr>
          <w:p w14:paraId="430A1C1F"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75E59C0A"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04A0101E"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0B96F258"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37F471D0" w14:textId="77777777" w:rsidTr="611E255A">
        <w:trPr>
          <w:gridAfter w:val="1"/>
          <w:wAfter w:w="19" w:type="dxa"/>
          <w:trHeight w:val="20"/>
        </w:trPr>
        <w:tc>
          <w:tcPr>
            <w:tcW w:w="729" w:type="dxa"/>
            <w:shd w:val="clear" w:color="auto" w:fill="C9D6ED"/>
          </w:tcPr>
          <w:p w14:paraId="62E9C5A5"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Oct</w:t>
            </w:r>
          </w:p>
        </w:tc>
        <w:tc>
          <w:tcPr>
            <w:tcW w:w="841" w:type="dxa"/>
            <w:shd w:val="clear" w:color="auto" w:fill="F3F6FB"/>
          </w:tcPr>
          <w:p w14:paraId="3D503C15"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4A1DD61C"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75ABB9E6"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5807A291"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7EA219EE" w14:textId="77777777" w:rsidTr="611E255A">
        <w:trPr>
          <w:gridAfter w:val="1"/>
          <w:wAfter w:w="19" w:type="dxa"/>
          <w:trHeight w:val="20"/>
        </w:trPr>
        <w:tc>
          <w:tcPr>
            <w:tcW w:w="729" w:type="dxa"/>
            <w:shd w:val="clear" w:color="auto" w:fill="C9D6ED"/>
          </w:tcPr>
          <w:p w14:paraId="37BF09EF"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Nov</w:t>
            </w:r>
          </w:p>
        </w:tc>
        <w:tc>
          <w:tcPr>
            <w:tcW w:w="841" w:type="dxa"/>
            <w:shd w:val="clear" w:color="auto" w:fill="F3F6FB"/>
          </w:tcPr>
          <w:p w14:paraId="36ECF9B4"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c>
          <w:tcPr>
            <w:tcW w:w="1350" w:type="dxa"/>
            <w:shd w:val="clear" w:color="auto" w:fill="F3F6FB"/>
          </w:tcPr>
          <w:p w14:paraId="3C344D1A"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3D7EA8B3"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w:t>
            </w:r>
          </w:p>
        </w:tc>
        <w:tc>
          <w:tcPr>
            <w:tcW w:w="1456" w:type="dxa"/>
            <w:shd w:val="clear" w:color="auto" w:fill="F3F6FB"/>
          </w:tcPr>
          <w:p w14:paraId="3F1AB51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r>
      <w:tr w:rsidR="00F337A0" w:rsidRPr="00FD6064" w14:paraId="7FAD602A" w14:textId="77777777" w:rsidTr="611E255A">
        <w:trPr>
          <w:gridAfter w:val="1"/>
          <w:wAfter w:w="19" w:type="dxa"/>
          <w:trHeight w:val="20"/>
        </w:trPr>
        <w:tc>
          <w:tcPr>
            <w:tcW w:w="729" w:type="dxa"/>
            <w:shd w:val="clear" w:color="auto" w:fill="C9D6ED"/>
          </w:tcPr>
          <w:p w14:paraId="2BC9B2DA" w14:textId="77777777" w:rsidR="00F337A0" w:rsidRPr="00FD6064" w:rsidRDefault="00F337A0" w:rsidP="00F337A0">
            <w:pPr>
              <w:widowControl w:val="0"/>
              <w:spacing w:before="89" w:after="0" w:line="240" w:lineRule="auto"/>
              <w:ind w:left="18"/>
              <w:jc w:val="center"/>
              <w:rPr>
                <w:rFonts w:ascii="Gill Sans MT" w:hAnsi="Gill Sans MT"/>
                <w:color w:val="3C3332"/>
              </w:rPr>
            </w:pPr>
            <w:r w:rsidRPr="00FD6064">
              <w:rPr>
                <w:rFonts w:ascii="Gill Sans MT" w:hAnsi="Gill Sans MT"/>
                <w:color w:val="3C3332"/>
              </w:rPr>
              <w:t>Dec</w:t>
            </w:r>
          </w:p>
        </w:tc>
        <w:tc>
          <w:tcPr>
            <w:tcW w:w="841" w:type="dxa"/>
            <w:shd w:val="clear" w:color="auto" w:fill="F3F6FB"/>
          </w:tcPr>
          <w:p w14:paraId="73DF248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1,333</w:t>
            </w:r>
          </w:p>
        </w:tc>
        <w:tc>
          <w:tcPr>
            <w:tcW w:w="1350" w:type="dxa"/>
            <w:shd w:val="clear" w:color="auto" w:fill="F3F6FB"/>
          </w:tcPr>
          <w:p w14:paraId="5289D00C"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667</w:t>
            </w:r>
          </w:p>
        </w:tc>
        <w:tc>
          <w:tcPr>
            <w:tcW w:w="1310" w:type="dxa"/>
            <w:shd w:val="clear" w:color="auto" w:fill="F3F6FB"/>
          </w:tcPr>
          <w:p w14:paraId="0BFF3767"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1,334</w:t>
            </w:r>
          </w:p>
        </w:tc>
        <w:tc>
          <w:tcPr>
            <w:tcW w:w="1456" w:type="dxa"/>
            <w:shd w:val="clear" w:color="auto" w:fill="F3F6FB"/>
          </w:tcPr>
          <w:p w14:paraId="58FD1221"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2,000</w:t>
            </w:r>
          </w:p>
        </w:tc>
      </w:tr>
      <w:tr w:rsidR="00F337A0" w:rsidRPr="00FD6064" w14:paraId="59D03F43" w14:textId="77777777" w:rsidTr="611E255A">
        <w:trPr>
          <w:gridAfter w:val="1"/>
          <w:wAfter w:w="19" w:type="dxa"/>
          <w:trHeight w:val="20"/>
        </w:trPr>
        <w:tc>
          <w:tcPr>
            <w:tcW w:w="729" w:type="dxa"/>
            <w:shd w:val="clear" w:color="auto" w:fill="A7C6ED" w:themeFill="accent2"/>
          </w:tcPr>
          <w:p w14:paraId="394F25D7" w14:textId="77777777" w:rsidR="00F337A0" w:rsidRPr="00FD6064" w:rsidRDefault="00F337A0" w:rsidP="00F337A0">
            <w:pPr>
              <w:widowControl w:val="0"/>
              <w:spacing w:before="89" w:after="0" w:line="240" w:lineRule="auto"/>
              <w:ind w:left="18"/>
              <w:jc w:val="center"/>
              <w:rPr>
                <w:rFonts w:ascii="Gill Sans MT" w:hAnsi="Gill Sans MT"/>
              </w:rPr>
            </w:pPr>
          </w:p>
        </w:tc>
        <w:tc>
          <w:tcPr>
            <w:tcW w:w="841" w:type="dxa"/>
            <w:shd w:val="clear" w:color="auto" w:fill="A7C6ED" w:themeFill="accent2"/>
          </w:tcPr>
          <w:p w14:paraId="2C6B893D" w14:textId="77777777" w:rsidR="00F337A0" w:rsidRPr="00FD6064" w:rsidRDefault="00F337A0" w:rsidP="00F337A0">
            <w:pPr>
              <w:widowControl w:val="0"/>
              <w:spacing w:before="89" w:after="0" w:line="240" w:lineRule="auto"/>
              <w:ind w:left="18"/>
              <w:jc w:val="center"/>
              <w:rPr>
                <w:rFonts w:ascii="Gill Sans MT" w:hAnsi="Gill Sans MT"/>
              </w:rPr>
            </w:pPr>
          </w:p>
        </w:tc>
        <w:tc>
          <w:tcPr>
            <w:tcW w:w="1350" w:type="dxa"/>
            <w:shd w:val="clear" w:color="auto" w:fill="A7C6ED" w:themeFill="accent2"/>
          </w:tcPr>
          <w:p w14:paraId="347CC4B9" w14:textId="77777777" w:rsidR="00F337A0" w:rsidRPr="00FD6064" w:rsidRDefault="00F337A0" w:rsidP="00F337A0">
            <w:pPr>
              <w:widowControl w:val="0"/>
              <w:spacing w:before="89" w:after="0" w:line="240" w:lineRule="auto"/>
              <w:ind w:left="18"/>
              <w:jc w:val="center"/>
              <w:rPr>
                <w:rFonts w:ascii="Gill Sans MT" w:hAnsi="Gill Sans MT"/>
              </w:rPr>
            </w:pPr>
          </w:p>
        </w:tc>
        <w:tc>
          <w:tcPr>
            <w:tcW w:w="1310" w:type="dxa"/>
            <w:shd w:val="clear" w:color="auto" w:fill="A7C6ED" w:themeFill="accent2"/>
          </w:tcPr>
          <w:p w14:paraId="3193C5B3" w14:textId="77777777" w:rsidR="00F337A0" w:rsidRPr="00FD6064" w:rsidRDefault="00F337A0" w:rsidP="00F337A0">
            <w:pPr>
              <w:widowControl w:val="0"/>
              <w:spacing w:before="89" w:after="0" w:line="240" w:lineRule="auto"/>
              <w:ind w:left="18"/>
              <w:jc w:val="center"/>
              <w:rPr>
                <w:rFonts w:ascii="Gill Sans MT" w:hAnsi="Gill Sans MT"/>
              </w:rPr>
            </w:pPr>
          </w:p>
        </w:tc>
        <w:tc>
          <w:tcPr>
            <w:tcW w:w="1456" w:type="dxa"/>
            <w:shd w:val="clear" w:color="auto" w:fill="A7C6ED" w:themeFill="accent2"/>
          </w:tcPr>
          <w:p w14:paraId="0D142B5D" w14:textId="77777777" w:rsidR="00F337A0" w:rsidRPr="00FD6064" w:rsidRDefault="00F337A0" w:rsidP="00F337A0">
            <w:pPr>
              <w:widowControl w:val="0"/>
              <w:spacing w:before="89" w:after="0" w:line="240" w:lineRule="auto"/>
              <w:ind w:left="18"/>
              <w:jc w:val="center"/>
              <w:rPr>
                <w:rFonts w:ascii="Gill Sans MT" w:hAnsi="Gill Sans MT"/>
              </w:rPr>
            </w:pPr>
          </w:p>
        </w:tc>
      </w:tr>
      <w:tr w:rsidR="00F337A0" w:rsidRPr="00FD6064" w14:paraId="30620CC7" w14:textId="77777777" w:rsidTr="611E255A">
        <w:trPr>
          <w:gridAfter w:val="1"/>
          <w:wAfter w:w="19" w:type="dxa"/>
          <w:trHeight w:val="20"/>
        </w:trPr>
        <w:tc>
          <w:tcPr>
            <w:tcW w:w="1570" w:type="dxa"/>
            <w:gridSpan w:val="2"/>
            <w:vMerge w:val="restart"/>
            <w:tcBorders>
              <w:left w:val="nil"/>
              <w:bottom w:val="nil"/>
              <w:right w:val="nil"/>
            </w:tcBorders>
          </w:tcPr>
          <w:p w14:paraId="2517DB30" w14:textId="77777777" w:rsidR="00F337A0" w:rsidRPr="00FD6064" w:rsidRDefault="00F337A0" w:rsidP="00F337A0">
            <w:pPr>
              <w:widowControl w:val="0"/>
              <w:spacing w:before="89" w:after="0" w:line="240" w:lineRule="auto"/>
              <w:ind w:left="18"/>
              <w:jc w:val="center"/>
              <w:rPr>
                <w:rFonts w:ascii="Gill Sans MT" w:hAnsi="Gill Sans MT"/>
              </w:rPr>
            </w:pPr>
          </w:p>
        </w:tc>
        <w:tc>
          <w:tcPr>
            <w:tcW w:w="1350" w:type="dxa"/>
            <w:shd w:val="clear" w:color="auto" w:fill="F3F6FB"/>
          </w:tcPr>
          <w:p w14:paraId="1F407ED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Average</w:t>
            </w:r>
            <w:r w:rsidRPr="00FD6064">
              <w:rPr>
                <w:rFonts w:ascii="Gill Sans MT" w:hAnsi="Gill Sans MT"/>
              </w:rPr>
              <w:br/>
              <w:t>SOH</w:t>
            </w:r>
          </w:p>
        </w:tc>
        <w:tc>
          <w:tcPr>
            <w:tcW w:w="1310" w:type="dxa"/>
            <w:shd w:val="clear" w:color="auto" w:fill="F3F6FB"/>
          </w:tcPr>
          <w:p w14:paraId="084F56CD"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Annual Consumption</w:t>
            </w:r>
          </w:p>
        </w:tc>
        <w:tc>
          <w:tcPr>
            <w:tcW w:w="1456" w:type="dxa"/>
            <w:shd w:val="clear" w:color="auto" w:fill="F3F6FB"/>
          </w:tcPr>
          <w:p w14:paraId="66C1B5A3" w14:textId="708FAE14" w:rsidR="00F337A0" w:rsidRPr="00FD6064" w:rsidRDefault="5A97BB88" w:rsidP="00F337A0">
            <w:pPr>
              <w:widowControl w:val="0"/>
              <w:spacing w:before="89" w:after="0" w:line="240" w:lineRule="auto"/>
              <w:ind w:left="18"/>
              <w:jc w:val="center"/>
              <w:rPr>
                <w:rFonts w:ascii="Gill Sans MT" w:hAnsi="Gill Sans MT"/>
              </w:rPr>
            </w:pPr>
            <w:r w:rsidRPr="611E255A">
              <w:rPr>
                <w:rFonts w:ascii="Gill Sans MT" w:hAnsi="Gill Sans MT"/>
              </w:rPr>
              <w:t xml:space="preserve">Planned </w:t>
            </w:r>
            <w:r w:rsidR="00F337A0">
              <w:br/>
            </w:r>
            <w:r w:rsidR="5B29E6F5" w:rsidRPr="611E255A">
              <w:rPr>
                <w:rFonts w:ascii="Gill Sans MT" w:hAnsi="Gill Sans MT"/>
              </w:rPr>
              <w:t>Inventory Turnover</w:t>
            </w:r>
          </w:p>
        </w:tc>
      </w:tr>
      <w:tr w:rsidR="00F337A0" w:rsidRPr="00FD6064" w14:paraId="7EB62938" w14:textId="77777777" w:rsidTr="611E255A">
        <w:trPr>
          <w:gridAfter w:val="1"/>
          <w:wAfter w:w="19" w:type="dxa"/>
          <w:trHeight w:val="20"/>
        </w:trPr>
        <w:tc>
          <w:tcPr>
            <w:tcW w:w="1570" w:type="dxa"/>
            <w:gridSpan w:val="2"/>
            <w:vMerge/>
          </w:tcPr>
          <w:p w14:paraId="3C90EA9C" w14:textId="77777777" w:rsidR="00F337A0" w:rsidRPr="00FD6064" w:rsidRDefault="00F337A0" w:rsidP="00F337A0">
            <w:pPr>
              <w:widowControl w:val="0"/>
              <w:spacing w:after="0" w:line="276" w:lineRule="auto"/>
              <w:rPr>
                <w:rFonts w:ascii="Gill Sans MT" w:hAnsi="Gill Sans MT"/>
              </w:rPr>
            </w:pPr>
          </w:p>
        </w:tc>
        <w:tc>
          <w:tcPr>
            <w:tcW w:w="1350" w:type="dxa"/>
            <w:shd w:val="clear" w:color="auto" w:fill="F3F6FB"/>
          </w:tcPr>
          <w:p w14:paraId="1E8544F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1,666</w:t>
            </w:r>
          </w:p>
        </w:tc>
        <w:tc>
          <w:tcPr>
            <w:tcW w:w="1310" w:type="dxa"/>
            <w:shd w:val="clear" w:color="auto" w:fill="F3F6FB"/>
          </w:tcPr>
          <w:p w14:paraId="79B410A5"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8,000</w:t>
            </w:r>
          </w:p>
        </w:tc>
        <w:tc>
          <w:tcPr>
            <w:tcW w:w="1456" w:type="dxa"/>
            <w:shd w:val="clear" w:color="auto" w:fill="F3F6FB"/>
          </w:tcPr>
          <w:p w14:paraId="0BEF8461"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4.8</w:t>
            </w:r>
          </w:p>
        </w:tc>
      </w:tr>
      <w:tr w:rsidR="00F337A0" w:rsidRPr="00FD6064" w14:paraId="40C467FB" w14:textId="77777777" w:rsidTr="611E255A">
        <w:trPr>
          <w:gridAfter w:val="1"/>
          <w:wAfter w:w="19" w:type="dxa"/>
          <w:trHeight w:val="20"/>
        </w:trPr>
        <w:tc>
          <w:tcPr>
            <w:tcW w:w="1570" w:type="dxa"/>
            <w:gridSpan w:val="2"/>
            <w:vMerge/>
          </w:tcPr>
          <w:p w14:paraId="2D583B16" w14:textId="77777777" w:rsidR="00F337A0" w:rsidRPr="00FD6064" w:rsidRDefault="00F337A0" w:rsidP="00F337A0">
            <w:pPr>
              <w:widowControl w:val="0"/>
              <w:spacing w:after="0" w:line="276" w:lineRule="auto"/>
              <w:rPr>
                <w:rFonts w:ascii="Gill Sans MT" w:hAnsi="Gill Sans MT"/>
              </w:rPr>
            </w:pPr>
          </w:p>
        </w:tc>
        <w:tc>
          <w:tcPr>
            <w:tcW w:w="2660" w:type="dxa"/>
            <w:gridSpan w:val="2"/>
            <w:vMerge w:val="restart"/>
            <w:tcBorders>
              <w:left w:val="nil"/>
              <w:bottom w:val="nil"/>
            </w:tcBorders>
          </w:tcPr>
          <w:p w14:paraId="2CDF8AA4" w14:textId="77777777" w:rsidR="00F337A0" w:rsidRPr="00FD6064" w:rsidRDefault="00F337A0" w:rsidP="00F337A0">
            <w:pPr>
              <w:widowControl w:val="0"/>
              <w:spacing w:before="89" w:after="0" w:line="240" w:lineRule="auto"/>
              <w:ind w:left="18"/>
              <w:jc w:val="center"/>
              <w:rPr>
                <w:rFonts w:ascii="Gill Sans MT" w:hAnsi="Gill Sans MT"/>
              </w:rPr>
            </w:pPr>
          </w:p>
        </w:tc>
        <w:tc>
          <w:tcPr>
            <w:tcW w:w="1456" w:type="dxa"/>
            <w:shd w:val="clear" w:color="auto" w:fill="F3F6FB"/>
          </w:tcPr>
          <w:p w14:paraId="16D692A4" w14:textId="76E29CA4"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 xml:space="preserve">Planned </w:t>
            </w:r>
            <w:r w:rsidR="008F33EA">
              <w:rPr>
                <w:rFonts w:ascii="Gill Sans MT" w:hAnsi="Gill Sans MT"/>
              </w:rPr>
              <w:t xml:space="preserve">Inventory Turnover </w:t>
            </w:r>
            <w:r w:rsidRPr="00FD6064">
              <w:rPr>
                <w:rFonts w:ascii="Gill Sans MT" w:hAnsi="Gill Sans MT"/>
              </w:rPr>
              <w:t xml:space="preserve">Range </w:t>
            </w:r>
            <w:r w:rsidR="00380B40">
              <w:rPr>
                <w:rFonts w:ascii="Gill Sans MT" w:hAnsi="Gill Sans MT"/>
              </w:rPr>
              <w:br/>
            </w:r>
            <w:r w:rsidRPr="00FD6064">
              <w:rPr>
                <w:rFonts w:ascii="Gill Sans MT" w:hAnsi="Gill Sans MT"/>
              </w:rPr>
              <w:t>(+/- 1.5)</w:t>
            </w:r>
          </w:p>
        </w:tc>
      </w:tr>
      <w:tr w:rsidR="00F337A0" w:rsidRPr="00FD6064" w14:paraId="62388C0A" w14:textId="77777777" w:rsidTr="611E255A">
        <w:trPr>
          <w:gridAfter w:val="1"/>
          <w:wAfter w:w="19" w:type="dxa"/>
          <w:trHeight w:val="20"/>
        </w:trPr>
        <w:tc>
          <w:tcPr>
            <w:tcW w:w="1570" w:type="dxa"/>
            <w:gridSpan w:val="2"/>
            <w:vMerge/>
          </w:tcPr>
          <w:p w14:paraId="49D5F02F" w14:textId="77777777" w:rsidR="00F337A0" w:rsidRPr="00FD6064" w:rsidRDefault="00F337A0" w:rsidP="00F337A0">
            <w:pPr>
              <w:widowControl w:val="0"/>
              <w:spacing w:after="0" w:line="276" w:lineRule="auto"/>
              <w:rPr>
                <w:rFonts w:ascii="Gill Sans MT" w:hAnsi="Gill Sans MT"/>
              </w:rPr>
            </w:pPr>
          </w:p>
        </w:tc>
        <w:tc>
          <w:tcPr>
            <w:tcW w:w="2660" w:type="dxa"/>
            <w:gridSpan w:val="2"/>
            <w:vMerge/>
          </w:tcPr>
          <w:p w14:paraId="2F6C1969" w14:textId="77777777" w:rsidR="00F337A0" w:rsidRPr="00FD6064" w:rsidRDefault="00F337A0" w:rsidP="00F337A0">
            <w:pPr>
              <w:widowControl w:val="0"/>
              <w:spacing w:after="0" w:line="276" w:lineRule="auto"/>
              <w:rPr>
                <w:rFonts w:ascii="Gill Sans MT" w:hAnsi="Gill Sans MT"/>
              </w:rPr>
            </w:pPr>
          </w:p>
        </w:tc>
        <w:tc>
          <w:tcPr>
            <w:tcW w:w="1456" w:type="dxa"/>
            <w:shd w:val="clear" w:color="auto" w:fill="F3F6FB"/>
          </w:tcPr>
          <w:p w14:paraId="61179EEB" w14:textId="77777777" w:rsidR="00F337A0" w:rsidRPr="00FD6064" w:rsidRDefault="00F337A0" w:rsidP="00F337A0">
            <w:pPr>
              <w:widowControl w:val="0"/>
              <w:spacing w:before="89" w:after="0" w:line="240" w:lineRule="auto"/>
              <w:ind w:left="18"/>
              <w:jc w:val="center"/>
              <w:rPr>
                <w:rFonts w:ascii="Gill Sans MT" w:hAnsi="Gill Sans MT"/>
              </w:rPr>
            </w:pPr>
            <w:r w:rsidRPr="00FD6064">
              <w:rPr>
                <w:rFonts w:ascii="Gill Sans MT" w:hAnsi="Gill Sans MT"/>
              </w:rPr>
              <w:t>3.3 - 6.3</w:t>
            </w:r>
          </w:p>
        </w:tc>
      </w:tr>
    </w:tbl>
    <w:p w14:paraId="17591EA1" w14:textId="605E02E6" w:rsidR="008C090D" w:rsidRPr="00FD6064" w:rsidRDefault="00AE7790">
      <w:pPr>
        <w:rPr>
          <w:rFonts w:ascii="Gill Sans MT" w:hAnsi="Gill Sans MT"/>
        </w:rPr>
      </w:pPr>
      <w:r w:rsidRPr="00FD6064">
        <w:rPr>
          <w:rFonts w:ascii="Gill Sans MT" w:hAnsi="Gill Sans MT"/>
        </w:rPr>
        <w:t xml:space="preserve">For example, as shown in the </w:t>
      </w:r>
      <w:r w:rsidR="00141626">
        <w:rPr>
          <w:rFonts w:ascii="Gill Sans MT" w:hAnsi="Gill Sans MT"/>
        </w:rPr>
        <w:t>table</w:t>
      </w:r>
      <w:r w:rsidR="00141626" w:rsidRPr="00FD6064">
        <w:rPr>
          <w:rFonts w:ascii="Gill Sans MT" w:hAnsi="Gill Sans MT"/>
        </w:rPr>
        <w:t xml:space="preserve"> </w:t>
      </w:r>
      <w:r w:rsidRPr="00FD6064">
        <w:rPr>
          <w:rFonts w:ascii="Gill Sans MT" w:hAnsi="Gill Sans MT"/>
        </w:rPr>
        <w:t>to the right, the policy for th</w:t>
      </w:r>
      <w:r w:rsidR="00600511">
        <w:rPr>
          <w:rFonts w:ascii="Gill Sans MT" w:hAnsi="Gill Sans MT"/>
        </w:rPr>
        <w:t>e</w:t>
      </w:r>
      <w:r w:rsidRPr="00FD6064">
        <w:rPr>
          <w:rFonts w:ascii="Gill Sans MT" w:hAnsi="Gill Sans MT"/>
        </w:rPr>
        <w:t xml:space="preserve"> hypothetical country requires </w:t>
      </w:r>
      <w:r w:rsidR="00381B06">
        <w:rPr>
          <w:rFonts w:ascii="Gill Sans MT" w:hAnsi="Gill Sans MT"/>
        </w:rPr>
        <w:t>3</w:t>
      </w:r>
      <w:r w:rsidRPr="00FD6064">
        <w:rPr>
          <w:rFonts w:ascii="Gill Sans MT" w:hAnsi="Gill Sans MT"/>
        </w:rPr>
        <w:t xml:space="preserve"> MOS even though a delivery will arrive every 2 months</w:t>
      </w:r>
      <w:r w:rsidR="00BF7852">
        <w:rPr>
          <w:rFonts w:ascii="Gill Sans MT" w:hAnsi="Gill Sans MT"/>
        </w:rPr>
        <w:t>.</w:t>
      </w:r>
      <w:r w:rsidRPr="00FD6064">
        <w:rPr>
          <w:rFonts w:ascii="Gill Sans MT" w:hAnsi="Gill Sans MT"/>
        </w:rPr>
        <w:t xml:space="preserve"> </w:t>
      </w:r>
      <w:r w:rsidR="00BF7852">
        <w:rPr>
          <w:rFonts w:ascii="Gill Sans MT" w:hAnsi="Gill Sans MT"/>
        </w:rPr>
        <w:t xml:space="preserve">This </w:t>
      </w:r>
      <w:r w:rsidR="00521E7E">
        <w:rPr>
          <w:rFonts w:ascii="Gill Sans MT" w:hAnsi="Gill Sans MT"/>
        </w:rPr>
        <w:t>result</w:t>
      </w:r>
      <w:r w:rsidR="00BF7852">
        <w:rPr>
          <w:rFonts w:ascii="Gill Sans MT" w:hAnsi="Gill Sans MT"/>
        </w:rPr>
        <w:t>s</w:t>
      </w:r>
      <w:r w:rsidR="00521E7E">
        <w:rPr>
          <w:rFonts w:ascii="Gill Sans MT" w:hAnsi="Gill Sans MT"/>
        </w:rPr>
        <w:t xml:space="preserve"> in</w:t>
      </w:r>
      <w:r w:rsidRPr="00FD6064">
        <w:rPr>
          <w:rFonts w:ascii="Gill Sans MT" w:hAnsi="Gill Sans MT"/>
        </w:rPr>
        <w:t xml:space="preserve"> </w:t>
      </w:r>
      <w:r w:rsidR="002D222D">
        <w:rPr>
          <w:rFonts w:ascii="Gill Sans MT" w:hAnsi="Gill Sans MT"/>
        </w:rPr>
        <w:t>1</w:t>
      </w:r>
      <w:r w:rsidR="002E3098">
        <w:rPr>
          <w:rFonts w:ascii="Gill Sans MT" w:hAnsi="Gill Sans MT"/>
        </w:rPr>
        <w:t xml:space="preserve"> MOS (</w:t>
      </w:r>
      <w:r w:rsidRPr="00FD6064">
        <w:rPr>
          <w:rFonts w:ascii="Gill Sans MT" w:hAnsi="Gill Sans MT"/>
        </w:rPr>
        <w:t>667 units) of safety stock left over every time a new delivery is received</w:t>
      </w:r>
      <w:r w:rsidRPr="00FD6064">
        <w:rPr>
          <w:rFonts w:ascii="Gill Sans MT" w:hAnsi="Gill Sans MT"/>
          <w:color w:val="6C6860"/>
        </w:rPr>
        <w:t xml:space="preserve"> every </w:t>
      </w:r>
      <w:r w:rsidR="003C10E8">
        <w:rPr>
          <w:rFonts w:ascii="Gill Sans MT" w:hAnsi="Gill Sans MT"/>
          <w:color w:val="6C6860"/>
        </w:rPr>
        <w:t>2</w:t>
      </w:r>
      <w:r w:rsidR="003C10E8" w:rsidRPr="00FD6064">
        <w:rPr>
          <w:rFonts w:ascii="Gill Sans MT" w:hAnsi="Gill Sans MT"/>
          <w:color w:val="6C6860"/>
        </w:rPr>
        <w:t xml:space="preserve"> </w:t>
      </w:r>
      <w:r w:rsidRPr="00FD6064">
        <w:rPr>
          <w:rFonts w:ascii="Gill Sans MT" w:hAnsi="Gill Sans MT"/>
          <w:color w:val="6C6860"/>
        </w:rPr>
        <w:t>months.</w:t>
      </w:r>
    </w:p>
    <w:p w14:paraId="0D4B698F" w14:textId="69D59AE3" w:rsidR="008E304F" w:rsidRPr="00FD6064" w:rsidRDefault="00000000">
      <w:pPr>
        <w:rPr>
          <w:rFonts w:ascii="Gill Sans MT" w:hAnsi="Gill Sans MT"/>
        </w:rPr>
      </w:pPr>
      <w:sdt>
        <w:sdtPr>
          <w:rPr>
            <w:rFonts w:ascii="Gill Sans MT" w:hAnsi="Gill Sans MT"/>
          </w:rPr>
          <w:tag w:val="goog_rdk_49"/>
          <w:id w:val="627355609"/>
        </w:sdtPr>
        <w:sdtContent/>
      </w:sdt>
      <w:sdt>
        <w:sdtPr>
          <w:rPr>
            <w:rFonts w:ascii="Gill Sans MT" w:hAnsi="Gill Sans MT"/>
          </w:rPr>
          <w:tag w:val="goog_rdk_50"/>
          <w:id w:val="-1961409134"/>
        </w:sdtPr>
        <w:sdtContent/>
      </w:sdt>
      <w:sdt>
        <w:sdtPr>
          <w:rPr>
            <w:rFonts w:ascii="Gill Sans MT" w:hAnsi="Gill Sans MT"/>
          </w:rPr>
          <w:tag w:val="goog_rdk_51"/>
          <w:id w:val="1438102185"/>
        </w:sdtPr>
        <w:sdtContent/>
      </w:sdt>
      <w:sdt>
        <w:sdtPr>
          <w:rPr>
            <w:rFonts w:ascii="Gill Sans MT" w:hAnsi="Gill Sans MT"/>
          </w:rPr>
          <w:tag w:val="goog_rdk_52"/>
          <w:id w:val="1456147859"/>
        </w:sdtPr>
        <w:sdtContent/>
      </w:sdt>
      <w:r w:rsidR="00AE7790" w:rsidRPr="611E255A">
        <w:rPr>
          <w:rFonts w:ascii="Gill Sans MT" w:hAnsi="Gill Sans MT"/>
        </w:rPr>
        <w:t xml:space="preserve">The “planned” </w:t>
      </w:r>
      <w:r w:rsidR="00530C46" w:rsidRPr="611E255A">
        <w:rPr>
          <w:rFonts w:ascii="Gill Sans MT" w:hAnsi="Gill Sans MT"/>
        </w:rPr>
        <w:t>inventory turnover</w:t>
      </w:r>
      <w:r w:rsidR="734061AD" w:rsidRPr="611E255A">
        <w:rPr>
          <w:rFonts w:ascii="Gill Sans MT" w:hAnsi="Gill Sans MT"/>
        </w:rPr>
        <w:t xml:space="preserve"> </w:t>
      </w:r>
      <w:r w:rsidR="00AE7790" w:rsidRPr="611E255A">
        <w:rPr>
          <w:rFonts w:ascii="Gill Sans MT" w:hAnsi="Gill Sans MT"/>
        </w:rPr>
        <w:t>under this type of system</w:t>
      </w:r>
      <w:r w:rsidR="002968C2" w:rsidRPr="611E255A">
        <w:rPr>
          <w:rFonts w:ascii="Gill Sans MT" w:hAnsi="Gill Sans MT"/>
        </w:rPr>
        <w:t xml:space="preserve"> </w:t>
      </w:r>
      <w:r w:rsidR="002968C2" w:rsidRPr="611E255A">
        <w:rPr>
          <w:rFonts w:ascii="Gill Sans MT" w:hAnsi="Gill Sans MT"/>
          <w:b/>
          <w:bCs/>
          <w:i/>
          <w:iCs/>
        </w:rPr>
        <w:t>—</w:t>
      </w:r>
      <w:r w:rsidR="00AE7790" w:rsidRPr="611E255A">
        <w:rPr>
          <w:rFonts w:ascii="Gill Sans MT" w:hAnsi="Gill Sans MT"/>
        </w:rPr>
        <w:t xml:space="preserve"> or what level would be expected given the inventory control policies</w:t>
      </w:r>
      <w:r w:rsidR="002968C2" w:rsidRPr="611E255A">
        <w:rPr>
          <w:rFonts w:ascii="Gill Sans MT" w:hAnsi="Gill Sans MT"/>
        </w:rPr>
        <w:t xml:space="preserve"> </w:t>
      </w:r>
      <w:r w:rsidR="002968C2" w:rsidRPr="611E255A">
        <w:rPr>
          <w:rFonts w:ascii="Gill Sans MT" w:hAnsi="Gill Sans MT"/>
          <w:b/>
          <w:bCs/>
          <w:i/>
          <w:iCs/>
        </w:rPr>
        <w:t>—</w:t>
      </w:r>
      <w:r w:rsidR="00AE7790" w:rsidRPr="611E255A">
        <w:rPr>
          <w:rFonts w:ascii="Gill Sans MT" w:hAnsi="Gill Sans MT"/>
        </w:rPr>
        <w:t xml:space="preserve"> can be calculated based on the max-min MOS levels and the </w:t>
      </w:r>
      <w:r w:rsidR="007D6E88" w:rsidRPr="611E255A">
        <w:rPr>
          <w:rFonts w:ascii="Gill Sans MT" w:hAnsi="Gill Sans MT"/>
        </w:rPr>
        <w:t xml:space="preserve">delivery </w:t>
      </w:r>
      <w:r w:rsidR="00AE7790" w:rsidRPr="611E255A">
        <w:rPr>
          <w:rFonts w:ascii="Gill Sans MT" w:hAnsi="Gill Sans MT"/>
        </w:rPr>
        <w:t>frequency</w:t>
      </w:r>
      <w:r w:rsidR="007D6E88" w:rsidRPr="611E255A">
        <w:rPr>
          <w:rFonts w:ascii="Gill Sans MT" w:hAnsi="Gill Sans MT"/>
        </w:rPr>
        <w:t xml:space="preserve"> policies</w:t>
      </w:r>
      <w:r w:rsidR="00AE7790" w:rsidRPr="611E255A">
        <w:rPr>
          <w:rFonts w:ascii="Gill Sans MT" w:hAnsi="Gill Sans MT"/>
        </w:rPr>
        <w:t xml:space="preserve">. For example, for a product category with maximum MOS as </w:t>
      </w:r>
      <w:r w:rsidR="00381B06" w:rsidRPr="611E255A">
        <w:rPr>
          <w:rFonts w:ascii="Gill Sans MT" w:hAnsi="Gill Sans MT"/>
        </w:rPr>
        <w:t>3</w:t>
      </w:r>
      <w:r w:rsidR="00EC73F0" w:rsidRPr="611E255A">
        <w:rPr>
          <w:rFonts w:ascii="Gill Sans MT" w:hAnsi="Gill Sans MT"/>
        </w:rPr>
        <w:t xml:space="preserve"> </w:t>
      </w:r>
      <w:r w:rsidR="00AE7790" w:rsidRPr="611E255A">
        <w:rPr>
          <w:rFonts w:ascii="Gill Sans MT" w:hAnsi="Gill Sans MT"/>
        </w:rPr>
        <w:t>and with bimonthly delive</w:t>
      </w:r>
      <w:r w:rsidR="00853322" w:rsidRPr="611E255A">
        <w:rPr>
          <w:rFonts w:ascii="Gill Sans MT" w:hAnsi="Gill Sans MT"/>
        </w:rPr>
        <w:t>ries</w:t>
      </w:r>
      <w:r w:rsidR="00AE7790" w:rsidRPr="611E255A">
        <w:rPr>
          <w:rFonts w:ascii="Gill Sans MT" w:hAnsi="Gill Sans MT"/>
        </w:rPr>
        <w:t xml:space="preserve">, expected </w:t>
      </w:r>
      <w:r w:rsidR="00EC73F0" w:rsidRPr="611E255A">
        <w:rPr>
          <w:rFonts w:ascii="Gill Sans MT" w:hAnsi="Gill Sans MT"/>
        </w:rPr>
        <w:t>inventory turnover</w:t>
      </w:r>
      <w:r w:rsidR="0A8F10DE" w:rsidRPr="611E255A">
        <w:rPr>
          <w:rFonts w:ascii="Gill Sans MT" w:hAnsi="Gill Sans MT"/>
        </w:rPr>
        <w:t xml:space="preserve"> </w:t>
      </w:r>
      <w:r w:rsidR="00AE7790" w:rsidRPr="611E255A">
        <w:rPr>
          <w:rFonts w:ascii="Gill Sans MT" w:hAnsi="Gill Sans MT"/>
        </w:rPr>
        <w:t xml:space="preserve">would be around 4.8 times per year, as shown in the example </w:t>
      </w:r>
      <w:r w:rsidR="00853322" w:rsidRPr="611E255A">
        <w:rPr>
          <w:rFonts w:ascii="Gill Sans MT" w:hAnsi="Gill Sans MT"/>
        </w:rPr>
        <w:t>in the table to the right</w:t>
      </w:r>
      <w:r w:rsidR="00AE7790" w:rsidRPr="611E255A">
        <w:rPr>
          <w:rFonts w:ascii="Gill Sans MT" w:hAnsi="Gill Sans MT"/>
        </w:rPr>
        <w:t xml:space="preserve">. </w:t>
      </w:r>
      <w:r w:rsidR="008E304F" w:rsidRPr="611E255A">
        <w:rPr>
          <w:rFonts w:ascii="Gill Sans MT" w:hAnsi="Gill Sans MT"/>
        </w:rPr>
        <w:t xml:space="preserve">This was calculated as follows: </w:t>
      </w:r>
    </w:p>
    <w:p w14:paraId="36ED83FD" w14:textId="77B9FB7D" w:rsidR="008E304F" w:rsidRPr="00FD6064" w:rsidRDefault="00AE7790" w:rsidP="008E304F">
      <w:pPr>
        <w:pStyle w:val="ListParagraph"/>
        <w:numPr>
          <w:ilvl w:val="0"/>
          <w:numId w:val="19"/>
        </w:numPr>
        <w:rPr>
          <w:rFonts w:ascii="Gill Sans MT" w:hAnsi="Gill Sans MT"/>
        </w:rPr>
      </w:pPr>
      <w:r w:rsidRPr="00FD6064">
        <w:rPr>
          <w:rFonts w:ascii="Gill Sans MT" w:hAnsi="Gill Sans MT"/>
        </w:rPr>
        <w:t xml:space="preserve">If </w:t>
      </w:r>
      <w:r w:rsidR="007D1FAA" w:rsidRPr="00FD6064">
        <w:rPr>
          <w:rFonts w:ascii="Gill Sans MT" w:hAnsi="Gill Sans MT"/>
        </w:rPr>
        <w:t xml:space="preserve">we assume </w:t>
      </w:r>
      <w:r w:rsidR="00381B06">
        <w:rPr>
          <w:rFonts w:ascii="Gill Sans MT" w:hAnsi="Gill Sans MT"/>
        </w:rPr>
        <w:t>3</w:t>
      </w:r>
      <w:r w:rsidR="00187131" w:rsidRPr="00FD6064">
        <w:rPr>
          <w:rFonts w:ascii="Gill Sans MT" w:hAnsi="Gill Sans MT"/>
        </w:rPr>
        <w:t xml:space="preserve"> </w:t>
      </w:r>
      <w:r w:rsidRPr="00FD6064">
        <w:rPr>
          <w:rFonts w:ascii="Gill Sans MT" w:hAnsi="Gill Sans MT"/>
        </w:rPr>
        <w:t>MOS is 2,000 units</w:t>
      </w:r>
      <w:r w:rsidR="00187131">
        <w:rPr>
          <w:rFonts w:ascii="Gill Sans MT" w:hAnsi="Gill Sans MT"/>
        </w:rPr>
        <w:t>,</w:t>
      </w:r>
      <w:r w:rsidRPr="00FD6064">
        <w:rPr>
          <w:rFonts w:ascii="Gill Sans MT" w:hAnsi="Gill Sans MT"/>
        </w:rPr>
        <w:t xml:space="preserve"> then annual consumption would be 8,000 units</w:t>
      </w:r>
      <w:r w:rsidR="008E304F" w:rsidRPr="00FD6064">
        <w:rPr>
          <w:rFonts w:ascii="Gill Sans MT" w:hAnsi="Gill Sans MT"/>
        </w:rPr>
        <w:t xml:space="preserve"> (i.e., 3 MOS * 4 = 12 MOS)</w:t>
      </w:r>
      <w:r w:rsidRPr="00FD6064">
        <w:rPr>
          <w:rFonts w:ascii="Gill Sans MT" w:hAnsi="Gill Sans MT"/>
        </w:rPr>
        <w:t xml:space="preserve">. </w:t>
      </w:r>
    </w:p>
    <w:p w14:paraId="683C94AC" w14:textId="0E900413" w:rsidR="007D1FAA" w:rsidRPr="00FD6064" w:rsidRDefault="007D1FAA" w:rsidP="008E304F">
      <w:pPr>
        <w:pStyle w:val="ListParagraph"/>
        <w:numPr>
          <w:ilvl w:val="0"/>
          <w:numId w:val="19"/>
        </w:numPr>
        <w:rPr>
          <w:rFonts w:ascii="Gill Sans MT" w:hAnsi="Gill Sans MT"/>
        </w:rPr>
      </w:pPr>
      <w:r w:rsidRPr="00FD6064">
        <w:rPr>
          <w:rFonts w:ascii="Gill Sans MT" w:hAnsi="Gill Sans MT"/>
        </w:rPr>
        <w:t xml:space="preserve">Based on bi-monthly deliveries, stock would be replenished every other month back up to 2,000 </w:t>
      </w:r>
      <w:proofErr w:type="gramStart"/>
      <w:r w:rsidRPr="00FD6064">
        <w:rPr>
          <w:rFonts w:ascii="Gill Sans MT" w:hAnsi="Gill Sans MT"/>
        </w:rPr>
        <w:t>unit</w:t>
      </w:r>
      <w:proofErr w:type="gramEnd"/>
      <w:r w:rsidRPr="00FD6064">
        <w:rPr>
          <w:rFonts w:ascii="Gill Sans MT" w:hAnsi="Gill Sans MT"/>
        </w:rPr>
        <w:t xml:space="preserve"> maximum</w:t>
      </w:r>
      <w:r w:rsidR="00DD5C7D" w:rsidRPr="00FD6064">
        <w:rPr>
          <w:rFonts w:ascii="Gill Sans MT" w:hAnsi="Gill Sans MT"/>
        </w:rPr>
        <w:t>.</w:t>
      </w:r>
    </w:p>
    <w:p w14:paraId="36F2EB42" w14:textId="36E865C5" w:rsidR="00DD5C7D" w:rsidRPr="00FD6064" w:rsidRDefault="00DD5C7D" w:rsidP="008E304F">
      <w:pPr>
        <w:pStyle w:val="ListParagraph"/>
        <w:numPr>
          <w:ilvl w:val="0"/>
          <w:numId w:val="19"/>
        </w:numPr>
        <w:rPr>
          <w:rFonts w:ascii="Gill Sans MT" w:hAnsi="Gill Sans MT"/>
        </w:rPr>
      </w:pPr>
      <w:r w:rsidRPr="00FD6064">
        <w:rPr>
          <w:rFonts w:ascii="Gill Sans MT" w:hAnsi="Gill Sans MT"/>
        </w:rPr>
        <w:t xml:space="preserve">This means the average stock on hand (SOH) using the first and last day of each month to compute an annual average would be around 1,666 units. </w:t>
      </w:r>
    </w:p>
    <w:p w14:paraId="17591EA2" w14:textId="2E300D2C" w:rsidR="008C090D" w:rsidRPr="00FD6064" w:rsidRDefault="00AE7790" w:rsidP="000554CA">
      <w:pPr>
        <w:pStyle w:val="ListParagraph"/>
        <w:numPr>
          <w:ilvl w:val="0"/>
          <w:numId w:val="19"/>
        </w:numPr>
        <w:rPr>
          <w:rFonts w:ascii="Gill Sans MT" w:hAnsi="Gill Sans MT"/>
        </w:rPr>
      </w:pPr>
      <w:r w:rsidRPr="611E255A">
        <w:rPr>
          <w:rFonts w:ascii="Gill Sans MT" w:hAnsi="Gill Sans MT"/>
        </w:rPr>
        <w:t xml:space="preserve">Thus, </w:t>
      </w:r>
      <w:r w:rsidR="00552CA5" w:rsidRPr="611E255A">
        <w:rPr>
          <w:rFonts w:ascii="Gill Sans MT" w:hAnsi="Gill Sans MT"/>
        </w:rPr>
        <w:t xml:space="preserve">the inventory turnover </w:t>
      </w:r>
      <w:r w:rsidR="7F3D90F8" w:rsidRPr="611E255A">
        <w:rPr>
          <w:rFonts w:ascii="Gill Sans MT" w:hAnsi="Gill Sans MT"/>
        </w:rPr>
        <w:t xml:space="preserve">ratio </w:t>
      </w:r>
      <w:r w:rsidRPr="611E255A">
        <w:rPr>
          <w:rFonts w:ascii="Gill Sans MT" w:hAnsi="Gill Sans MT"/>
        </w:rPr>
        <w:t xml:space="preserve">would be </w:t>
      </w:r>
      <w:r w:rsidR="00BB5C0B" w:rsidRPr="611E255A">
        <w:rPr>
          <w:rFonts w:ascii="Gill Sans MT" w:hAnsi="Gill Sans MT"/>
        </w:rPr>
        <w:t xml:space="preserve">calculated as 8,000 / 1,666 = </w:t>
      </w:r>
      <w:r w:rsidRPr="611E255A">
        <w:rPr>
          <w:rFonts w:ascii="Gill Sans MT" w:hAnsi="Gill Sans MT"/>
        </w:rPr>
        <w:t>4.8 times per year.</w:t>
      </w:r>
    </w:p>
    <w:p w14:paraId="0D49008D" w14:textId="1953BE75" w:rsidR="00E71D88" w:rsidRPr="00FD6064" w:rsidRDefault="00E71D88">
      <w:pPr>
        <w:rPr>
          <w:rFonts w:ascii="Gill Sans MT" w:hAnsi="Gill Sans MT"/>
        </w:rPr>
      </w:pPr>
      <w:r w:rsidRPr="00FD6064">
        <w:rPr>
          <w:rFonts w:ascii="Gill Sans MT" w:hAnsi="Gill Sans MT"/>
        </w:rPr>
        <w:t>This example show</w:t>
      </w:r>
      <w:r w:rsidR="00D742C9">
        <w:rPr>
          <w:rFonts w:ascii="Gill Sans MT" w:hAnsi="Gill Sans MT"/>
        </w:rPr>
        <w:t>s</w:t>
      </w:r>
      <w:r w:rsidRPr="00FD6064">
        <w:rPr>
          <w:rFonts w:ascii="Gill Sans MT" w:hAnsi="Gill Sans MT"/>
        </w:rPr>
        <w:t xml:space="preserve"> an ideal and probably non-realistic circumstance</w:t>
      </w:r>
      <w:r w:rsidR="004C3E43">
        <w:rPr>
          <w:rFonts w:ascii="Gill Sans MT" w:hAnsi="Gill Sans MT"/>
        </w:rPr>
        <w:t xml:space="preserve">, </w:t>
      </w:r>
      <w:r w:rsidRPr="00FD6064">
        <w:rPr>
          <w:rFonts w:ascii="Gill Sans MT" w:hAnsi="Gill Sans MT"/>
        </w:rPr>
        <w:t>where consumption is perfectly even and shipments always arrive precisely on time</w:t>
      </w:r>
      <w:r w:rsidR="00875CA4">
        <w:rPr>
          <w:rFonts w:ascii="Gill Sans MT" w:hAnsi="Gill Sans MT"/>
        </w:rPr>
        <w:t>,</w:t>
      </w:r>
      <w:r w:rsidRPr="00FD6064">
        <w:rPr>
          <w:rFonts w:ascii="Gill Sans MT" w:hAnsi="Gill Sans MT"/>
        </w:rPr>
        <w:t xml:space="preserve"> but it is used to demonstrate how the </w:t>
      </w:r>
      <w:r w:rsidR="009D0DCF" w:rsidRPr="00FD6064">
        <w:rPr>
          <w:rFonts w:ascii="Gill Sans MT" w:hAnsi="Gill Sans MT"/>
        </w:rPr>
        <w:t xml:space="preserve">inventory control </w:t>
      </w:r>
      <w:r w:rsidRPr="00FD6064">
        <w:rPr>
          <w:rFonts w:ascii="Gill Sans MT" w:hAnsi="Gill Sans MT"/>
        </w:rPr>
        <w:t>policy works in theory</w:t>
      </w:r>
      <w:r w:rsidR="009D0DCF" w:rsidRPr="00FD6064">
        <w:rPr>
          <w:rFonts w:ascii="Gill Sans MT" w:hAnsi="Gill Sans MT"/>
        </w:rPr>
        <w:t xml:space="preserve"> to drive the maximum </w:t>
      </w:r>
      <w:r w:rsidR="00CF545C">
        <w:rPr>
          <w:rFonts w:ascii="Gill Sans MT" w:hAnsi="Gill Sans MT"/>
        </w:rPr>
        <w:t>inventory turnover</w:t>
      </w:r>
      <w:r w:rsidRPr="00FD6064">
        <w:rPr>
          <w:rFonts w:ascii="Gill Sans MT" w:hAnsi="Gill Sans MT"/>
        </w:rPr>
        <w:t>.</w:t>
      </w:r>
    </w:p>
    <w:p w14:paraId="17591EA3" w14:textId="33BE0CEC" w:rsidR="008C090D" w:rsidRPr="00FD6064" w:rsidRDefault="00AE7790">
      <w:pPr>
        <w:rPr>
          <w:rFonts w:ascii="Gill Sans MT" w:hAnsi="Gill Sans MT"/>
        </w:rPr>
      </w:pPr>
      <w:r w:rsidRPr="00FD6064">
        <w:rPr>
          <w:rFonts w:ascii="Gill Sans MT" w:hAnsi="Gill Sans MT"/>
        </w:rPr>
        <w:t xml:space="preserve">Since the real world is not as clean as the example above, a range may be more </w:t>
      </w:r>
      <w:r w:rsidR="0038500B">
        <w:rPr>
          <w:rFonts w:ascii="Gill Sans MT" w:hAnsi="Gill Sans MT"/>
        </w:rPr>
        <w:t>practical</w:t>
      </w:r>
      <w:r w:rsidR="0038500B" w:rsidRPr="00FD6064">
        <w:rPr>
          <w:rFonts w:ascii="Gill Sans MT" w:hAnsi="Gill Sans MT"/>
        </w:rPr>
        <w:t xml:space="preserve"> </w:t>
      </w:r>
      <w:r w:rsidRPr="00FD6064">
        <w:rPr>
          <w:rFonts w:ascii="Gill Sans MT" w:hAnsi="Gill Sans MT"/>
        </w:rPr>
        <w:t xml:space="preserve">than a precise figure for identifying </w:t>
      </w:r>
      <w:r w:rsidR="0038500B">
        <w:rPr>
          <w:rFonts w:ascii="Gill Sans MT" w:hAnsi="Gill Sans MT"/>
        </w:rPr>
        <w:t xml:space="preserve">an </w:t>
      </w:r>
      <w:r w:rsidRPr="00FD6064">
        <w:rPr>
          <w:rFonts w:ascii="Gill Sans MT" w:hAnsi="Gill Sans MT"/>
        </w:rPr>
        <w:t xml:space="preserve">appropriate </w:t>
      </w:r>
      <w:r w:rsidR="00875CA4">
        <w:rPr>
          <w:rFonts w:ascii="Gill Sans MT" w:hAnsi="Gill Sans MT"/>
        </w:rPr>
        <w:t>inventory turnover ratio</w:t>
      </w:r>
      <w:r w:rsidRPr="00FD6064">
        <w:rPr>
          <w:rFonts w:ascii="Gill Sans MT" w:hAnsi="Gill Sans MT"/>
        </w:rPr>
        <w:t xml:space="preserve">. One might consider a range +/- 1.5 months from the calculated expected </w:t>
      </w:r>
      <w:r w:rsidR="0038500B">
        <w:rPr>
          <w:rFonts w:ascii="Gill Sans MT" w:hAnsi="Gill Sans MT"/>
        </w:rPr>
        <w:t>inventory turnover ratio</w:t>
      </w:r>
      <w:r w:rsidR="0038500B" w:rsidRPr="00FD6064">
        <w:rPr>
          <w:rFonts w:ascii="Gill Sans MT" w:hAnsi="Gill Sans MT"/>
        </w:rPr>
        <w:t xml:space="preserve"> </w:t>
      </w:r>
      <w:r w:rsidRPr="00FD6064">
        <w:rPr>
          <w:rFonts w:ascii="Gill Sans MT" w:hAnsi="Gill Sans MT"/>
        </w:rPr>
        <w:t>(e.g., 3.3-6.3 months in the case of 4.</w:t>
      </w:r>
      <w:sdt>
        <w:sdtPr>
          <w:rPr>
            <w:rFonts w:ascii="Gill Sans MT" w:hAnsi="Gill Sans MT"/>
          </w:rPr>
          <w:tag w:val="goog_rdk_54"/>
          <w:id w:val="-93707487"/>
        </w:sdtPr>
        <w:sdtContent/>
      </w:sdt>
      <w:r w:rsidRPr="00FD6064">
        <w:rPr>
          <w:rFonts w:ascii="Gill Sans MT" w:hAnsi="Gill Sans MT"/>
        </w:rPr>
        <w:t xml:space="preserve">8 from above). An </w:t>
      </w:r>
      <w:r w:rsidR="0038500B">
        <w:rPr>
          <w:rFonts w:ascii="Gill Sans MT" w:hAnsi="Gill Sans MT"/>
        </w:rPr>
        <w:t xml:space="preserve">inventory turnover </w:t>
      </w:r>
      <w:proofErr w:type="gramStart"/>
      <w:r w:rsidR="0038500B">
        <w:rPr>
          <w:rFonts w:ascii="Gill Sans MT" w:hAnsi="Gill Sans MT"/>
        </w:rPr>
        <w:t>ratio</w:t>
      </w:r>
      <w:proofErr w:type="gramEnd"/>
      <w:r w:rsidR="0038500B" w:rsidRPr="00FD6064">
        <w:rPr>
          <w:rFonts w:ascii="Gill Sans MT" w:hAnsi="Gill Sans MT"/>
        </w:rPr>
        <w:t xml:space="preserve"> </w:t>
      </w:r>
      <w:r w:rsidRPr="00FD6064">
        <w:rPr>
          <w:rFonts w:ascii="Gill Sans MT" w:hAnsi="Gill Sans MT"/>
        </w:rPr>
        <w:t xml:space="preserve">less than 3.3 can either mean consumption has reduced and </w:t>
      </w:r>
      <w:r w:rsidRPr="00FD6064">
        <w:rPr>
          <w:rFonts w:ascii="Gill Sans MT" w:hAnsi="Gill Sans MT"/>
        </w:rPr>
        <w:lastRenderedPageBreak/>
        <w:t>there is</w:t>
      </w:r>
      <w:r w:rsidR="0038500B">
        <w:rPr>
          <w:rFonts w:ascii="Gill Sans MT" w:hAnsi="Gill Sans MT"/>
        </w:rPr>
        <w:t xml:space="preserve"> </w:t>
      </w:r>
      <w:r w:rsidR="0021610E">
        <w:rPr>
          <w:rFonts w:ascii="Gill Sans MT" w:hAnsi="Gill Sans MT"/>
        </w:rPr>
        <w:t>a</w:t>
      </w:r>
      <w:r w:rsidRPr="00FD6064">
        <w:rPr>
          <w:rFonts w:ascii="Gill Sans MT" w:hAnsi="Gill Sans MT"/>
        </w:rPr>
        <w:t xml:space="preserve"> need to adjust order quantities, or the site is receiving sporadic</w:t>
      </w:r>
      <w:r w:rsidR="00587FF7">
        <w:rPr>
          <w:rFonts w:ascii="Gill Sans MT" w:hAnsi="Gill Sans MT"/>
        </w:rPr>
        <w:t xml:space="preserve"> or </w:t>
      </w:r>
      <w:r w:rsidRPr="00FD6064">
        <w:rPr>
          <w:rFonts w:ascii="Gill Sans MT" w:hAnsi="Gill Sans MT"/>
        </w:rPr>
        <w:t xml:space="preserve">large quantity orders. On the other hand, an </w:t>
      </w:r>
      <w:r w:rsidR="00587FF7">
        <w:rPr>
          <w:rFonts w:ascii="Gill Sans MT" w:hAnsi="Gill Sans MT"/>
        </w:rPr>
        <w:t>inventory turnover ratio</w:t>
      </w:r>
      <w:r w:rsidR="00587FF7" w:rsidRPr="00FD6064">
        <w:rPr>
          <w:rFonts w:ascii="Gill Sans MT" w:hAnsi="Gill Sans MT"/>
        </w:rPr>
        <w:t xml:space="preserve"> </w:t>
      </w:r>
      <w:r w:rsidR="00374C7D">
        <w:rPr>
          <w:rFonts w:ascii="Gill Sans MT" w:hAnsi="Gill Sans MT"/>
        </w:rPr>
        <w:t>greater</w:t>
      </w:r>
      <w:r w:rsidRPr="00FD6064">
        <w:rPr>
          <w:rFonts w:ascii="Gill Sans MT" w:hAnsi="Gill Sans MT"/>
        </w:rPr>
        <w:t xml:space="preserve"> than 6.3 can mean that the demand has increased and requires an adjustment to order quantity</w:t>
      </w:r>
      <w:r w:rsidR="00A965DF">
        <w:rPr>
          <w:rFonts w:ascii="Gill Sans MT" w:hAnsi="Gill Sans MT"/>
        </w:rPr>
        <w:t>,</w:t>
      </w:r>
      <w:r w:rsidRPr="00FD6064">
        <w:rPr>
          <w:rFonts w:ascii="Gill Sans MT" w:hAnsi="Gill Sans MT"/>
        </w:rPr>
        <w:t xml:space="preserve"> or </w:t>
      </w:r>
      <w:r w:rsidR="001D25A8">
        <w:rPr>
          <w:rFonts w:ascii="Gill Sans MT" w:hAnsi="Gill Sans MT"/>
        </w:rPr>
        <w:t xml:space="preserve">there is an </w:t>
      </w:r>
      <w:r w:rsidRPr="00FD6064">
        <w:rPr>
          <w:rFonts w:ascii="Gill Sans MT" w:hAnsi="Gill Sans MT"/>
        </w:rPr>
        <w:t xml:space="preserve">insufficient or irregular supply of </w:t>
      </w:r>
      <w:proofErr w:type="gramStart"/>
      <w:r w:rsidRPr="00FD6064">
        <w:rPr>
          <w:rFonts w:ascii="Gill Sans MT" w:hAnsi="Gill Sans MT"/>
        </w:rPr>
        <w:t>commodity</w:t>
      </w:r>
      <w:proofErr w:type="gramEnd"/>
      <w:r w:rsidRPr="00FD6064">
        <w:rPr>
          <w:rFonts w:ascii="Gill Sans MT" w:hAnsi="Gill Sans MT"/>
        </w:rPr>
        <w:t>. This is explained in examples below:</w:t>
      </w:r>
    </w:p>
    <w:p w14:paraId="17591EA4" w14:textId="77777777" w:rsidR="008C090D" w:rsidRPr="00FD6064" w:rsidRDefault="00AE7790">
      <w:pPr>
        <w:jc w:val="center"/>
        <w:rPr>
          <w:rFonts w:ascii="Gill Sans MT" w:hAnsi="Gill Sans MT"/>
        </w:rPr>
      </w:pPr>
      <w:r w:rsidRPr="00FD6064">
        <w:rPr>
          <w:rFonts w:ascii="Gill Sans MT" w:hAnsi="Gill Sans MT"/>
          <w:noProof/>
        </w:rPr>
        <w:drawing>
          <wp:inline distT="0" distB="0" distL="0" distR="0" wp14:anchorId="17591F53" wp14:editId="680FC88F">
            <wp:extent cx="3799737" cy="1871342"/>
            <wp:effectExtent l="0" t="0" r="0" b="0"/>
            <wp:docPr id="2109412179" name="image8.png" descr="A text graphic with 3 columns indicating how different average stock on hand leads to different IT even when delivery frequency and total consumption remains constant. Column one says Case 1: Delivery Frequency = 6 times a year, Total Consumption = 8,000 units, Average stock on hand = 4,000 units, What is Inventory&#10;Turnover? 8000 divided by 4000 = 2 Turns, Slower than planned, Inventory Turn Category : Low&#10;Column 2 says: Case 2: Delivery Frequency = 6 times a year, Total Consumption = 8,000 units, Average stock on hand = 2,000 units, What is Inventory&#10;Turnover? 8000 divided by 2000 = 4 Turns, As planned, Inventory Turn Category: Planned. Column 3 says: Case 3: Delivery Frequency&#10;= 6 times a year, Total Consumption = 8,000 units, Average stock on hand = 800 units, What is Inventory&#10;Turnover? 12000 divided by 800 = 10 Turns, Faster than planned, Inventory Turn Category : High"/>
            <wp:cNvGraphicFramePr/>
            <a:graphic xmlns:a="http://schemas.openxmlformats.org/drawingml/2006/main">
              <a:graphicData uri="http://schemas.openxmlformats.org/drawingml/2006/picture">
                <pic:pic xmlns:pic="http://schemas.openxmlformats.org/drawingml/2006/picture">
                  <pic:nvPicPr>
                    <pic:cNvPr id="2109412179" name="image8.png" descr="A text graphic with 3 columns indicating how different average stock on hand leads to different IT even when delivery frequency and total consumption remains constant. Column one says Case 1: Delivery Frequency = 6 times a year, Total Consumption = 8,000 units, Average stock on hand = 4,000 units, What is Inventory&#10;Turnover? 8000 divided by 4000 = 2 Turns, Slower than planned, Inventory Turn Category : Low&#10;Column 2 says: Case 2: Delivery Frequency = 6 times a year, Total Consumption = 8,000 units, Average stock on hand = 2,000 units, What is Inventory&#10;Turnover? 8000 divided by 2000 = 4 Turns, As planned, Inventory Turn Category: Planned. Column 3 says: Case 3: Delivery Frequency&#10;= 6 times a year, Total Consumption = 8,000 units, Average stock on hand = 800 units, What is Inventory&#10;Turnover? 12000 divided by 800 = 10 Turns, Faster than planned, Inventory Turn Category : High"/>
                    <pic:cNvPicPr preferRelativeResize="0"/>
                  </pic:nvPicPr>
                  <pic:blipFill>
                    <a:blip r:embed="rId31"/>
                    <a:srcRect/>
                    <a:stretch>
                      <a:fillRect/>
                    </a:stretch>
                  </pic:blipFill>
                  <pic:spPr>
                    <a:xfrm>
                      <a:off x="0" y="0"/>
                      <a:ext cx="3799737" cy="1871342"/>
                    </a:xfrm>
                    <a:prstGeom prst="rect">
                      <a:avLst/>
                    </a:prstGeom>
                    <a:ln/>
                  </pic:spPr>
                </pic:pic>
              </a:graphicData>
            </a:graphic>
          </wp:inline>
        </w:drawing>
      </w:r>
    </w:p>
    <w:p w14:paraId="17591EA5" w14:textId="4C8E6C2B" w:rsidR="008C090D" w:rsidRPr="00FD6064" w:rsidRDefault="1C026191">
      <w:pPr>
        <w:numPr>
          <w:ilvl w:val="0"/>
          <w:numId w:val="10"/>
        </w:numPr>
        <w:spacing w:after="0"/>
        <w:rPr>
          <w:rFonts w:ascii="Gill Sans MT" w:hAnsi="Gill Sans MT"/>
        </w:rPr>
      </w:pPr>
      <w:r w:rsidRPr="228EBFB4">
        <w:rPr>
          <w:rFonts w:ascii="Gill Sans MT" w:hAnsi="Gill Sans MT"/>
        </w:rPr>
        <w:t>In Case 1, the</w:t>
      </w:r>
      <w:r w:rsidR="5C816414" w:rsidRPr="228EBFB4">
        <w:rPr>
          <w:rFonts w:ascii="Gill Sans MT" w:hAnsi="Gill Sans MT"/>
        </w:rPr>
        <w:t xml:space="preserve"> inventory turnover is low</w:t>
      </w:r>
      <w:r w:rsidRPr="228EBFB4">
        <w:rPr>
          <w:rFonts w:ascii="Gill Sans MT" w:hAnsi="Gill Sans MT"/>
        </w:rPr>
        <w:t xml:space="preserve"> because they are holding a lot of stock (4,000 </w:t>
      </w:r>
      <w:proofErr w:type="gramStart"/>
      <w:r w:rsidRPr="228EBFB4">
        <w:rPr>
          <w:rFonts w:ascii="Gill Sans MT" w:hAnsi="Gill Sans MT"/>
        </w:rPr>
        <w:t>units in</w:t>
      </w:r>
      <w:proofErr w:type="gramEnd"/>
      <w:r w:rsidRPr="228EBFB4">
        <w:rPr>
          <w:rFonts w:ascii="Gill Sans MT" w:hAnsi="Gill Sans MT"/>
        </w:rPr>
        <w:t xml:space="preserve"> an average month) relative to their annual consumption (8,000 units or about 667 per month).</w:t>
      </w:r>
    </w:p>
    <w:p w14:paraId="17591EA6" w14:textId="65066073" w:rsidR="008C090D" w:rsidRPr="00FD6064" w:rsidRDefault="1C026191">
      <w:pPr>
        <w:numPr>
          <w:ilvl w:val="0"/>
          <w:numId w:val="10"/>
        </w:numPr>
        <w:spacing w:after="0"/>
        <w:rPr>
          <w:rFonts w:ascii="Gill Sans MT" w:hAnsi="Gill Sans MT"/>
        </w:rPr>
      </w:pPr>
      <w:r w:rsidRPr="228EBFB4">
        <w:rPr>
          <w:rFonts w:ascii="Gill Sans MT" w:hAnsi="Gill Sans MT"/>
        </w:rPr>
        <w:t>Case 2 shows an instance of planned inventory turn</w:t>
      </w:r>
      <w:r w:rsidR="5779D3A7" w:rsidRPr="228EBFB4">
        <w:rPr>
          <w:rFonts w:ascii="Gill Sans MT" w:hAnsi="Gill Sans MT"/>
        </w:rPr>
        <w:t>over</w:t>
      </w:r>
      <w:r w:rsidRPr="228EBFB4">
        <w:rPr>
          <w:rFonts w:ascii="Gill Sans MT" w:hAnsi="Gill Sans MT"/>
        </w:rPr>
        <w:t>: they have around 2,000 units of stock on hand on average and the same 8,000 units consumed per year, so their inventory turns</w:t>
      </w:r>
      <w:r w:rsidR="005B7AE0">
        <w:rPr>
          <w:rFonts w:ascii="Gill Sans MT" w:hAnsi="Gill Sans MT"/>
        </w:rPr>
        <w:t xml:space="preserve"> over</w:t>
      </w:r>
      <w:r w:rsidRPr="228EBFB4">
        <w:rPr>
          <w:rFonts w:ascii="Gill Sans MT" w:hAnsi="Gill Sans MT"/>
        </w:rPr>
        <w:t xml:space="preserve"> 4 times per year. This value falls in the planned 3.3-6.3 </w:t>
      </w:r>
      <w:r w:rsidR="357C755C" w:rsidRPr="228EBFB4">
        <w:rPr>
          <w:rFonts w:ascii="Gill Sans MT" w:hAnsi="Gill Sans MT"/>
        </w:rPr>
        <w:t xml:space="preserve">inventory turnover </w:t>
      </w:r>
      <w:r w:rsidRPr="228EBFB4">
        <w:rPr>
          <w:rFonts w:ascii="Gill Sans MT" w:hAnsi="Gill Sans MT"/>
        </w:rPr>
        <w:t xml:space="preserve">range </w:t>
      </w:r>
      <w:r w:rsidR="7432D696" w:rsidRPr="228EBFB4">
        <w:rPr>
          <w:rFonts w:ascii="Gill Sans MT" w:hAnsi="Gill Sans MT"/>
        </w:rPr>
        <w:t xml:space="preserve">calculated </w:t>
      </w:r>
      <w:r w:rsidRPr="228EBFB4">
        <w:rPr>
          <w:rFonts w:ascii="Gill Sans MT" w:hAnsi="Gill Sans MT"/>
        </w:rPr>
        <w:t xml:space="preserve">above, </w:t>
      </w:r>
      <w:r w:rsidR="7432D696" w:rsidRPr="228EBFB4">
        <w:rPr>
          <w:rFonts w:ascii="Gill Sans MT" w:hAnsi="Gill Sans MT"/>
        </w:rPr>
        <w:t xml:space="preserve">although </w:t>
      </w:r>
      <w:proofErr w:type="gramStart"/>
      <w:r w:rsidRPr="228EBFB4">
        <w:rPr>
          <w:rFonts w:ascii="Gill Sans MT" w:hAnsi="Gill Sans MT"/>
        </w:rPr>
        <w:t>on</w:t>
      </w:r>
      <w:proofErr w:type="gramEnd"/>
      <w:r w:rsidRPr="228EBFB4">
        <w:rPr>
          <w:rFonts w:ascii="Gill Sans MT" w:hAnsi="Gill Sans MT"/>
        </w:rPr>
        <w:t xml:space="preserve"> the low</w:t>
      </w:r>
      <w:r w:rsidR="36E3A983" w:rsidRPr="228EBFB4">
        <w:rPr>
          <w:rFonts w:ascii="Gill Sans MT" w:hAnsi="Gill Sans MT"/>
        </w:rPr>
        <w:t>er</w:t>
      </w:r>
      <w:r w:rsidRPr="228EBFB4">
        <w:rPr>
          <w:rFonts w:ascii="Gill Sans MT" w:hAnsi="Gill Sans MT"/>
        </w:rPr>
        <w:t xml:space="preserve"> end </w:t>
      </w:r>
      <w:r w:rsidR="7432D696" w:rsidRPr="228EBFB4">
        <w:rPr>
          <w:rFonts w:ascii="Gill Sans MT" w:hAnsi="Gill Sans MT"/>
        </w:rPr>
        <w:t xml:space="preserve">which </w:t>
      </w:r>
      <w:r w:rsidRPr="228EBFB4">
        <w:rPr>
          <w:rFonts w:ascii="Gill Sans MT" w:hAnsi="Gill Sans MT"/>
        </w:rPr>
        <w:t>suggest</w:t>
      </w:r>
      <w:r w:rsidR="7432D696" w:rsidRPr="228EBFB4">
        <w:rPr>
          <w:rFonts w:ascii="Gill Sans MT" w:hAnsi="Gill Sans MT"/>
        </w:rPr>
        <w:t>s</w:t>
      </w:r>
      <w:r w:rsidRPr="228EBFB4">
        <w:rPr>
          <w:rFonts w:ascii="Gill Sans MT" w:hAnsi="Gill Sans MT"/>
        </w:rPr>
        <w:t xml:space="preserve"> possible improvements could be made to align more closely with delivery schedules (e.g., 4 turns compared to 6 deliveries per year). </w:t>
      </w:r>
    </w:p>
    <w:p w14:paraId="17591EA7" w14:textId="47783F81" w:rsidR="008C090D" w:rsidRPr="00FD6064" w:rsidRDefault="005F13BE">
      <w:pPr>
        <w:numPr>
          <w:ilvl w:val="0"/>
          <w:numId w:val="10"/>
        </w:numPr>
        <w:rPr>
          <w:rFonts w:ascii="Gill Sans MT" w:hAnsi="Gill Sans MT"/>
        </w:rPr>
      </w:pPr>
      <w:r>
        <w:rPr>
          <w:rFonts w:ascii="Gill Sans MT" w:hAnsi="Gill Sans MT"/>
        </w:rPr>
        <w:t>I</w:t>
      </w:r>
      <w:r w:rsidR="00AE7790" w:rsidRPr="00FD6064">
        <w:rPr>
          <w:rFonts w:ascii="Gill Sans MT" w:hAnsi="Gill Sans MT"/>
        </w:rPr>
        <w:t>n Case 3</w:t>
      </w:r>
      <w:r>
        <w:rPr>
          <w:rFonts w:ascii="Gill Sans MT" w:hAnsi="Gill Sans MT"/>
        </w:rPr>
        <w:t>,</w:t>
      </w:r>
      <w:r w:rsidR="00AE7790" w:rsidRPr="00FD6064">
        <w:rPr>
          <w:rFonts w:ascii="Gill Sans MT" w:hAnsi="Gill Sans MT"/>
        </w:rPr>
        <w:t xml:space="preserve"> they </w:t>
      </w:r>
      <w:proofErr w:type="gramStart"/>
      <w:r w:rsidR="00AE7790" w:rsidRPr="00FD6064">
        <w:rPr>
          <w:rFonts w:ascii="Gill Sans MT" w:hAnsi="Gill Sans MT"/>
        </w:rPr>
        <w:t>are holding</w:t>
      </w:r>
      <w:proofErr w:type="gramEnd"/>
      <w:r w:rsidR="00AE7790" w:rsidRPr="00FD6064">
        <w:rPr>
          <w:rFonts w:ascii="Gill Sans MT" w:hAnsi="Gill Sans MT"/>
        </w:rPr>
        <w:t xml:space="preserve"> 800 units on average and consuming the same 8,000 per year (or 667 per month), meaning that they have 10 turns. </w:t>
      </w:r>
      <w:r w:rsidR="00AE7790" w:rsidRPr="00FD6064">
        <w:rPr>
          <w:rFonts w:ascii="Gill Sans MT" w:hAnsi="Gill Sans MT"/>
          <w:color w:val="6C6860"/>
        </w:rPr>
        <w:t>In this case, inventory is turning</w:t>
      </w:r>
      <w:r w:rsidR="00AE7790" w:rsidRPr="00FD6064">
        <w:rPr>
          <w:rFonts w:ascii="Gill Sans MT" w:hAnsi="Gill Sans MT"/>
        </w:rPr>
        <w:t xml:space="preserve"> too quick</w:t>
      </w:r>
      <w:r w:rsidR="00AE7790" w:rsidRPr="00FD6064">
        <w:rPr>
          <w:rFonts w:ascii="Gill Sans MT" w:hAnsi="Gill Sans MT"/>
          <w:color w:val="6C6860"/>
        </w:rPr>
        <w:t>ly</w:t>
      </w:r>
      <w:r w:rsidR="00EB4E96">
        <w:rPr>
          <w:rFonts w:ascii="Gill Sans MT" w:hAnsi="Gill Sans MT"/>
        </w:rPr>
        <w:t xml:space="preserve"> and</w:t>
      </w:r>
      <w:r w:rsidR="00AE7790" w:rsidRPr="00FD6064">
        <w:rPr>
          <w:rFonts w:ascii="Gill Sans MT" w:hAnsi="Gill Sans MT"/>
        </w:rPr>
        <w:t xml:space="preserve"> leading to stockouts, </w:t>
      </w:r>
      <w:r w:rsidR="00EB4E96">
        <w:rPr>
          <w:rFonts w:ascii="Gill Sans MT" w:hAnsi="Gill Sans MT"/>
        </w:rPr>
        <w:t>as</w:t>
      </w:r>
      <w:r w:rsidR="00EB4E96" w:rsidRPr="00FD6064">
        <w:rPr>
          <w:rFonts w:ascii="Gill Sans MT" w:hAnsi="Gill Sans MT"/>
        </w:rPr>
        <w:t xml:space="preserve"> </w:t>
      </w:r>
      <w:r w:rsidR="00AE7790" w:rsidRPr="00FD6064">
        <w:rPr>
          <w:rFonts w:ascii="Gill Sans MT" w:hAnsi="Gill Sans MT"/>
        </w:rPr>
        <w:t>they only have 6 deliveries per year</w:t>
      </w:r>
      <w:r w:rsidR="002417AF">
        <w:rPr>
          <w:rFonts w:ascii="Gill Sans MT" w:hAnsi="Gill Sans MT"/>
        </w:rPr>
        <w:t>.</w:t>
      </w:r>
      <w:r w:rsidR="00AE7790" w:rsidRPr="00FD6064">
        <w:rPr>
          <w:rFonts w:ascii="Gill Sans MT" w:hAnsi="Gill Sans MT"/>
        </w:rPr>
        <w:t xml:space="preserve"> </w:t>
      </w:r>
      <w:r w:rsidR="002417AF">
        <w:rPr>
          <w:rFonts w:ascii="Gill Sans MT" w:hAnsi="Gill Sans MT"/>
        </w:rPr>
        <w:t>I</w:t>
      </w:r>
      <w:r w:rsidR="00AE7790" w:rsidRPr="00FD6064">
        <w:rPr>
          <w:rFonts w:ascii="Gill Sans MT" w:hAnsi="Gill Sans MT"/>
        </w:rPr>
        <w:t xml:space="preserve">f they </w:t>
      </w:r>
      <w:r w:rsidR="002417AF">
        <w:rPr>
          <w:rFonts w:ascii="Gill Sans MT" w:hAnsi="Gill Sans MT"/>
        </w:rPr>
        <w:t xml:space="preserve">were to </w:t>
      </w:r>
      <w:r w:rsidR="00AE7790" w:rsidRPr="00FD6064">
        <w:rPr>
          <w:rFonts w:ascii="Gill Sans MT" w:hAnsi="Gill Sans MT"/>
        </w:rPr>
        <w:t xml:space="preserve">receive monthly deliveries and maintain stock levels around 800 units, this level of stock holding would be in line with planned </w:t>
      </w:r>
      <w:r w:rsidR="002417AF">
        <w:rPr>
          <w:rFonts w:ascii="Gill Sans MT" w:hAnsi="Gill Sans MT"/>
        </w:rPr>
        <w:t>inventory turnover</w:t>
      </w:r>
      <w:r w:rsidR="00AE7790" w:rsidRPr="00FD6064">
        <w:rPr>
          <w:rFonts w:ascii="Gill Sans MT" w:hAnsi="Gill Sans MT"/>
        </w:rPr>
        <w:t xml:space="preserve">. </w:t>
      </w:r>
    </w:p>
    <w:p w14:paraId="17591EA8" w14:textId="470ABCFD" w:rsidR="008C090D" w:rsidRPr="00FD6064" w:rsidRDefault="00AE7790">
      <w:pPr>
        <w:rPr>
          <w:rFonts w:ascii="Gill Sans MT" w:hAnsi="Gill Sans MT"/>
        </w:rPr>
      </w:pPr>
      <w:r w:rsidRPr="00FD6064">
        <w:rPr>
          <w:rFonts w:ascii="Gill Sans MT" w:hAnsi="Gill Sans MT"/>
        </w:rPr>
        <w:t>This demonstration shows how the faster inventory turns</w:t>
      </w:r>
      <w:r w:rsidR="00426050">
        <w:rPr>
          <w:rFonts w:ascii="Gill Sans MT" w:hAnsi="Gill Sans MT"/>
        </w:rPr>
        <w:t xml:space="preserve"> over</w:t>
      </w:r>
      <w:r w:rsidRPr="00FD6064">
        <w:rPr>
          <w:rFonts w:ascii="Gill Sans MT" w:hAnsi="Gill Sans MT"/>
        </w:rPr>
        <w:t xml:space="preserve">, the less stock on hand </w:t>
      </w:r>
      <w:r w:rsidRPr="00FD6064">
        <w:rPr>
          <w:rFonts w:ascii="Gill Sans MT" w:hAnsi="Gill Sans MT"/>
          <w:color w:val="6C6860"/>
        </w:rPr>
        <w:t xml:space="preserve">is </w:t>
      </w:r>
      <w:r w:rsidRPr="00FD6064">
        <w:rPr>
          <w:rFonts w:ascii="Gill Sans MT" w:hAnsi="Gill Sans MT"/>
        </w:rPr>
        <w:t>required</w:t>
      </w:r>
      <w:r w:rsidR="003A31FF">
        <w:rPr>
          <w:rFonts w:ascii="Gill Sans MT" w:hAnsi="Gill Sans MT"/>
        </w:rPr>
        <w:t xml:space="preserve">. However, </w:t>
      </w:r>
      <w:r w:rsidRPr="00FD6064">
        <w:rPr>
          <w:rFonts w:ascii="Gill Sans MT" w:hAnsi="Gill Sans MT"/>
        </w:rPr>
        <w:t>this can only be accomplished if</w:t>
      </w:r>
      <w:r w:rsidR="007F4BB6">
        <w:rPr>
          <w:rFonts w:ascii="Gill Sans MT" w:hAnsi="Gill Sans MT"/>
        </w:rPr>
        <w:t xml:space="preserve"> the</w:t>
      </w:r>
      <w:r w:rsidRPr="00FD6064">
        <w:rPr>
          <w:rFonts w:ascii="Gill Sans MT" w:hAnsi="Gill Sans MT"/>
        </w:rPr>
        <w:t xml:space="preserve"> delivery frequency is aligned so that the facility </w:t>
      </w:r>
      <w:r w:rsidR="007F4BB6">
        <w:rPr>
          <w:rFonts w:ascii="Gill Sans MT" w:hAnsi="Gill Sans MT"/>
        </w:rPr>
        <w:t>does</w:t>
      </w:r>
      <w:r w:rsidR="007F4BB6" w:rsidRPr="00FD6064">
        <w:rPr>
          <w:rFonts w:ascii="Gill Sans MT" w:hAnsi="Gill Sans MT"/>
        </w:rPr>
        <w:t xml:space="preserve"> </w:t>
      </w:r>
      <w:r w:rsidRPr="00FD6064">
        <w:rPr>
          <w:rFonts w:ascii="Gill Sans MT" w:hAnsi="Gill Sans MT"/>
        </w:rPr>
        <w:t xml:space="preserve">not stock out. </w:t>
      </w:r>
    </w:p>
    <w:bookmarkStart w:id="63" w:name="_Toc179370450"/>
    <w:p w14:paraId="17591EA9" w14:textId="632B43AC" w:rsidR="008C090D" w:rsidRPr="00FD6064" w:rsidRDefault="00000000" w:rsidP="003F4B61">
      <w:pPr>
        <w:pStyle w:val="Head2"/>
        <w:rPr>
          <w:rFonts w:ascii="Gill Sans MT" w:hAnsi="Gill Sans MT"/>
        </w:rPr>
      </w:pPr>
      <w:sdt>
        <w:sdtPr>
          <w:rPr>
            <w:rFonts w:ascii="Gill Sans MT" w:hAnsi="Gill Sans MT"/>
          </w:rPr>
          <w:tag w:val="goog_rdk_55"/>
          <w:id w:val="245229361"/>
        </w:sdtPr>
        <w:sdtContent>
          <w:r w:rsidR="00021C52" w:rsidRPr="00FD6064">
            <w:rPr>
              <w:rFonts w:ascii="Gill Sans MT" w:hAnsi="Gill Sans MT"/>
            </w:rPr>
            <w:t xml:space="preserve">2.5 </w:t>
          </w:r>
        </w:sdtContent>
      </w:sdt>
      <w:sdt>
        <w:sdtPr>
          <w:rPr>
            <w:rFonts w:ascii="Gill Sans MT" w:hAnsi="Gill Sans MT"/>
          </w:rPr>
          <w:tag w:val="goog_rdk_56"/>
          <w:id w:val="-1104807081"/>
        </w:sdtPr>
        <w:sdtContent/>
      </w:sdt>
      <w:r w:rsidR="00AE7790" w:rsidRPr="00FD6064">
        <w:rPr>
          <w:rFonts w:ascii="Gill Sans MT" w:hAnsi="Gill Sans MT"/>
        </w:rPr>
        <w:t>Current State of Stock Monitoring at Last-Mile Facilities</w:t>
      </w:r>
      <w:bookmarkEnd w:id="63"/>
    </w:p>
    <w:p w14:paraId="17591EAA" w14:textId="7D34FB28" w:rsidR="008C090D" w:rsidRDefault="00AE7790">
      <w:pPr>
        <w:rPr>
          <w:rFonts w:ascii="Gill Sans MT" w:hAnsi="Gill Sans MT"/>
        </w:rPr>
      </w:pPr>
      <w:r w:rsidRPr="00FD6064">
        <w:rPr>
          <w:rFonts w:ascii="Gill Sans MT" w:hAnsi="Gill Sans MT"/>
        </w:rPr>
        <w:t>To understand how last</w:t>
      </w:r>
      <w:r w:rsidR="002F4AC3">
        <w:rPr>
          <w:rFonts w:ascii="Gill Sans MT" w:hAnsi="Gill Sans MT"/>
        </w:rPr>
        <w:t>-</w:t>
      </w:r>
      <w:r w:rsidRPr="00FD6064">
        <w:rPr>
          <w:rFonts w:ascii="Gill Sans MT" w:hAnsi="Gill Sans MT"/>
        </w:rPr>
        <w:t xml:space="preserve">mile stock is managed today, a survey was conducted to gather insights on the use of supply chain data at the last mile from a global perspective. The survey aimed to understand the current state of stock monitoring at last-mile facilities, to identify common metrics and KPIs used, and to investigate if any country was already using </w:t>
      </w:r>
      <w:r w:rsidR="00263634">
        <w:rPr>
          <w:rFonts w:ascii="Gill Sans MT" w:hAnsi="Gill Sans MT"/>
        </w:rPr>
        <w:t>i</w:t>
      </w:r>
      <w:r w:rsidRPr="00FD6064">
        <w:rPr>
          <w:rFonts w:ascii="Gill Sans MT" w:hAnsi="Gill Sans MT"/>
        </w:rPr>
        <w:t xml:space="preserve">nventory </w:t>
      </w:r>
      <w:r w:rsidR="00263634">
        <w:rPr>
          <w:rFonts w:ascii="Gill Sans MT" w:hAnsi="Gill Sans MT"/>
        </w:rPr>
        <w:t>t</w:t>
      </w:r>
      <w:r w:rsidRPr="00FD6064">
        <w:rPr>
          <w:rFonts w:ascii="Gill Sans MT" w:hAnsi="Gill Sans MT"/>
        </w:rPr>
        <w:t>urn</w:t>
      </w:r>
      <w:r w:rsidR="00BA46C8">
        <w:rPr>
          <w:rFonts w:ascii="Gill Sans MT" w:hAnsi="Gill Sans MT"/>
        </w:rPr>
        <w:t>over</w:t>
      </w:r>
      <w:r w:rsidRPr="00FD6064">
        <w:rPr>
          <w:rFonts w:ascii="Gill Sans MT" w:hAnsi="Gill Sans MT"/>
        </w:rPr>
        <w:t xml:space="preserve"> </w:t>
      </w:r>
      <w:r w:rsidR="00263634">
        <w:rPr>
          <w:rFonts w:ascii="Gill Sans MT" w:hAnsi="Gill Sans MT"/>
        </w:rPr>
        <w:t>r</w:t>
      </w:r>
      <w:r w:rsidRPr="00FD6064">
        <w:rPr>
          <w:rFonts w:ascii="Gill Sans MT" w:hAnsi="Gill Sans MT"/>
        </w:rPr>
        <w:t xml:space="preserve">atios as a key metric. It is important to note that this is not a formal survey with a representative sample and scientific </w:t>
      </w:r>
      <w:r w:rsidR="00C16D06" w:rsidRPr="00FD6064">
        <w:rPr>
          <w:rFonts w:ascii="Gill Sans MT" w:hAnsi="Gill Sans MT"/>
        </w:rPr>
        <w:t>design</w:t>
      </w:r>
      <w:r w:rsidR="00C16D06">
        <w:rPr>
          <w:rFonts w:ascii="Gill Sans MT" w:hAnsi="Gill Sans MT"/>
        </w:rPr>
        <w:t xml:space="preserve"> but</w:t>
      </w:r>
      <w:r w:rsidRPr="00FD6064">
        <w:rPr>
          <w:rFonts w:ascii="Gill Sans MT" w:hAnsi="Gill Sans MT"/>
        </w:rPr>
        <w:t xml:space="preserve"> was intended to give a rough sense of how GHSC-PSM supported countries are using </w:t>
      </w:r>
      <w:r w:rsidR="00BA46C8">
        <w:rPr>
          <w:rFonts w:ascii="Gill Sans MT" w:hAnsi="Gill Sans MT"/>
        </w:rPr>
        <w:t>inventory turnover</w:t>
      </w:r>
      <w:r w:rsidR="00BA46C8" w:rsidRPr="00FD6064">
        <w:rPr>
          <w:rFonts w:ascii="Gill Sans MT" w:hAnsi="Gill Sans MT"/>
        </w:rPr>
        <w:t xml:space="preserve"> </w:t>
      </w:r>
      <w:r w:rsidR="00BA46C8">
        <w:rPr>
          <w:rFonts w:ascii="Gill Sans MT" w:hAnsi="Gill Sans MT"/>
        </w:rPr>
        <w:t xml:space="preserve">ratios </w:t>
      </w:r>
      <w:r w:rsidRPr="00FD6064">
        <w:rPr>
          <w:rFonts w:ascii="Gill Sans MT" w:hAnsi="Gill Sans MT"/>
        </w:rPr>
        <w:t>and, if not, whether they are collecting the data necessary to start. The responses received from the participating countries have been analyzed and compiled below</w:t>
      </w:r>
      <w:r w:rsidR="00BE3032">
        <w:rPr>
          <w:rFonts w:ascii="Gill Sans MT" w:hAnsi="Gill Sans MT"/>
        </w:rPr>
        <w:t xml:space="preserve"> into </w:t>
      </w:r>
      <w:r w:rsidR="00EC579F">
        <w:rPr>
          <w:rFonts w:ascii="Gill Sans MT" w:hAnsi="Gill Sans MT"/>
        </w:rPr>
        <w:t>four key insights</w:t>
      </w:r>
      <w:r w:rsidRPr="00FD6064">
        <w:rPr>
          <w:rFonts w:ascii="Gill Sans MT" w:hAnsi="Gill Sans MT"/>
        </w:rPr>
        <w:t>.</w:t>
      </w:r>
      <w:r w:rsidRPr="00FD6064">
        <w:rPr>
          <w:rFonts w:ascii="Gill Sans MT" w:hAnsi="Gill Sans MT"/>
          <w:vertAlign w:val="superscript"/>
        </w:rPr>
        <w:footnoteReference w:id="6"/>
      </w:r>
      <w:r w:rsidRPr="00FD6064">
        <w:rPr>
          <w:rFonts w:ascii="Gill Sans MT" w:hAnsi="Gill Sans MT"/>
        </w:rPr>
        <w:t xml:space="preserve"> </w:t>
      </w:r>
    </w:p>
    <w:p w14:paraId="471C523A" w14:textId="77777777" w:rsidR="00EC579F" w:rsidRPr="00FD6064" w:rsidRDefault="00EC579F">
      <w:pPr>
        <w:rPr>
          <w:rFonts w:ascii="Gill Sans MT" w:hAnsi="Gill Sans MT"/>
        </w:rPr>
      </w:pPr>
    </w:p>
    <w:p w14:paraId="17591EAC" w14:textId="45C1A48C" w:rsidR="008C090D" w:rsidRPr="00FD6064" w:rsidRDefault="00000000">
      <w:pPr>
        <w:numPr>
          <w:ilvl w:val="0"/>
          <w:numId w:val="6"/>
        </w:numPr>
        <w:ind w:left="360"/>
        <w:rPr>
          <w:rFonts w:ascii="Gill Sans MT" w:hAnsi="Gill Sans MT"/>
        </w:rPr>
      </w:pPr>
      <w:sdt>
        <w:sdtPr>
          <w:rPr>
            <w:rFonts w:ascii="Gill Sans MT" w:hAnsi="Gill Sans MT"/>
          </w:rPr>
          <w:tag w:val="goog_rdk_57"/>
          <w:id w:val="2088954706"/>
        </w:sdtPr>
        <w:sdtContent/>
      </w:sdt>
      <w:r w:rsidR="00AE7790" w:rsidRPr="00FD6064">
        <w:rPr>
          <w:rFonts w:ascii="Gill Sans MT" w:hAnsi="Gill Sans MT"/>
          <w:b/>
        </w:rPr>
        <w:t>Many countries still rely on paper</w:t>
      </w:r>
      <w:r w:rsidR="00943B88">
        <w:rPr>
          <w:rFonts w:ascii="Gill Sans MT" w:hAnsi="Gill Sans MT"/>
          <w:b/>
        </w:rPr>
        <w:t xml:space="preserve"> </w:t>
      </w:r>
      <w:r w:rsidR="001267A8">
        <w:rPr>
          <w:rFonts w:ascii="Gill Sans MT" w:hAnsi="Gill Sans MT"/>
          <w:b/>
        </w:rPr>
        <w:t>l</w:t>
      </w:r>
      <w:r w:rsidR="001267A8" w:rsidRPr="001267A8">
        <w:rPr>
          <w:rFonts w:ascii="Gill Sans MT" w:hAnsi="Gill Sans MT"/>
          <w:b/>
        </w:rPr>
        <w:t xml:space="preserve">ogistics </w:t>
      </w:r>
      <w:r w:rsidR="001267A8">
        <w:rPr>
          <w:rFonts w:ascii="Gill Sans MT" w:hAnsi="Gill Sans MT"/>
          <w:b/>
        </w:rPr>
        <w:t>m</w:t>
      </w:r>
      <w:r w:rsidR="001267A8" w:rsidRPr="001267A8">
        <w:rPr>
          <w:rFonts w:ascii="Gill Sans MT" w:hAnsi="Gill Sans MT"/>
          <w:b/>
        </w:rPr>
        <w:t xml:space="preserve">anagement </w:t>
      </w:r>
      <w:r w:rsidR="001267A8">
        <w:rPr>
          <w:rFonts w:ascii="Gill Sans MT" w:hAnsi="Gill Sans MT"/>
          <w:b/>
        </w:rPr>
        <w:t>i</w:t>
      </w:r>
      <w:r w:rsidR="001267A8" w:rsidRPr="001267A8">
        <w:rPr>
          <w:rFonts w:ascii="Gill Sans MT" w:hAnsi="Gill Sans MT"/>
          <w:b/>
        </w:rPr>
        <w:t xml:space="preserve">nformation </w:t>
      </w:r>
      <w:r w:rsidR="001267A8">
        <w:rPr>
          <w:rFonts w:ascii="Gill Sans MT" w:hAnsi="Gill Sans MT"/>
          <w:b/>
        </w:rPr>
        <w:t>s</w:t>
      </w:r>
      <w:r w:rsidR="001267A8" w:rsidRPr="001267A8">
        <w:rPr>
          <w:rFonts w:ascii="Gill Sans MT" w:hAnsi="Gill Sans MT"/>
          <w:b/>
        </w:rPr>
        <w:t>ystem</w:t>
      </w:r>
      <w:r w:rsidR="00AE7790" w:rsidRPr="00FD6064">
        <w:rPr>
          <w:rFonts w:ascii="Gill Sans MT" w:hAnsi="Gill Sans MT"/>
          <w:b/>
        </w:rPr>
        <w:t xml:space="preserve"> </w:t>
      </w:r>
      <w:r w:rsidR="001267A8">
        <w:rPr>
          <w:rFonts w:ascii="Gill Sans MT" w:hAnsi="Gill Sans MT"/>
          <w:b/>
        </w:rPr>
        <w:t>(</w:t>
      </w:r>
      <w:r w:rsidR="00AE7790" w:rsidRPr="00FD6064">
        <w:rPr>
          <w:rFonts w:ascii="Gill Sans MT" w:hAnsi="Gill Sans MT"/>
          <w:b/>
        </w:rPr>
        <w:t>LMIS</w:t>
      </w:r>
      <w:r w:rsidR="001267A8">
        <w:rPr>
          <w:rFonts w:ascii="Gill Sans MT" w:hAnsi="Gill Sans MT"/>
          <w:b/>
        </w:rPr>
        <w:t>)</w:t>
      </w:r>
      <w:r w:rsidR="00AE7790" w:rsidRPr="00FD6064">
        <w:rPr>
          <w:rFonts w:ascii="Gill Sans MT" w:hAnsi="Gill Sans MT"/>
          <w:b/>
        </w:rPr>
        <w:t xml:space="preserve"> data in some or all cases, making data analysis more challenging</w:t>
      </w:r>
      <w:r w:rsidR="00AE7790" w:rsidRPr="00FD6064">
        <w:rPr>
          <w:rFonts w:ascii="Gill Sans MT" w:hAnsi="Gill Sans MT"/>
        </w:rPr>
        <w:t>.</w:t>
      </w:r>
      <w:sdt>
        <w:sdtPr>
          <w:rPr>
            <w:rFonts w:ascii="Gill Sans MT" w:hAnsi="Gill Sans MT"/>
          </w:rPr>
          <w:tag w:val="goog_rdk_58"/>
          <w:id w:val="1332015690"/>
        </w:sdtPr>
        <w:sdtContent/>
      </w:sdt>
      <w:r w:rsidR="00C21339">
        <w:rPr>
          <w:rFonts w:ascii="Gill Sans MT" w:hAnsi="Gill Sans MT"/>
        </w:rPr>
        <w:t xml:space="preserve">     </w:t>
      </w:r>
    </w:p>
    <w:p w14:paraId="7D5D01D6" w14:textId="1D7C7FE4" w:rsidR="00A65707" w:rsidRPr="00FD6064" w:rsidRDefault="00000000">
      <w:pPr>
        <w:rPr>
          <w:rFonts w:ascii="Gill Sans MT" w:hAnsi="Gill Sans MT"/>
        </w:rPr>
      </w:pPr>
      <w:sdt>
        <w:sdtPr>
          <w:rPr>
            <w:rFonts w:ascii="Gill Sans MT" w:hAnsi="Gill Sans MT"/>
          </w:rPr>
          <w:tag w:val="goog_rdk_60"/>
          <w:id w:val="-897818916"/>
        </w:sdtPr>
        <w:sdtContent>
          <w:r w:rsidR="00346DDF" w:rsidRPr="00FD6064">
            <w:rPr>
              <w:rFonts w:ascii="Gill Sans MT" w:hAnsi="Gill Sans MT"/>
              <w:noProof/>
            </w:rPr>
            <w:drawing>
              <wp:anchor distT="0" distB="0" distL="114300" distR="114300" simplePos="0" relativeHeight="251658246" behindDoc="0" locked="0" layoutInCell="1" hidden="0" allowOverlap="1" wp14:anchorId="05883451" wp14:editId="3658A591">
                <wp:simplePos x="0" y="0"/>
                <wp:positionH relativeFrom="margin">
                  <wp:align>right</wp:align>
                </wp:positionH>
                <wp:positionV relativeFrom="line">
                  <wp:align>top</wp:align>
                </wp:positionV>
                <wp:extent cx="3200400" cy="1911096"/>
                <wp:effectExtent l="0" t="0" r="0" b="0"/>
                <wp:wrapSquare wrapText="bothSides" distT="0" distB="0" distL="114300" distR="114300"/>
                <wp:docPr id="2109412174" name="image4.jpg" descr="A donut chart showing percent of countries using different formats for LMIS including 4 or 57% who use combination of paper LMIS and eLMIS, 2 or 29% who use Paper only and 1 to 14% who use a fully electronic eLMIS. "/>
                <wp:cNvGraphicFramePr/>
                <a:graphic xmlns:a="http://schemas.openxmlformats.org/drawingml/2006/main">
                  <a:graphicData uri="http://schemas.openxmlformats.org/drawingml/2006/picture">
                    <pic:pic xmlns:pic="http://schemas.openxmlformats.org/drawingml/2006/picture">
                      <pic:nvPicPr>
                        <pic:cNvPr id="2109412174" name="image4.jpg" descr="A donut chart showing percent of countries using different formats for LMIS including 4 or 57% who use combination of paper LMIS and eLMIS, 2 or 29% who use Paper only and 1 to 14% who use a fully electronic eLMIS. "/>
                        <pic:cNvPicPr preferRelativeResize="0"/>
                      </pic:nvPicPr>
                      <pic:blipFill>
                        <a:blip r:embed="rId32"/>
                        <a:srcRect/>
                        <a:stretch>
                          <a:fillRect/>
                        </a:stretch>
                      </pic:blipFill>
                      <pic:spPr>
                        <a:xfrm>
                          <a:off x="0" y="0"/>
                          <a:ext cx="3200400" cy="1911096"/>
                        </a:xfrm>
                        <a:prstGeom prst="rect">
                          <a:avLst/>
                        </a:prstGeom>
                        <a:ln/>
                      </pic:spPr>
                    </pic:pic>
                  </a:graphicData>
                </a:graphic>
                <wp14:sizeRelV relativeFrom="margin">
                  <wp14:pctHeight>0</wp14:pctHeight>
                </wp14:sizeRelV>
              </wp:anchor>
            </w:drawing>
          </w:r>
        </w:sdtContent>
      </w:sdt>
      <w:r w:rsidR="00AE7790" w:rsidRPr="00FD6064">
        <w:rPr>
          <w:rFonts w:ascii="Gill Sans MT" w:hAnsi="Gill Sans MT"/>
        </w:rPr>
        <w:t xml:space="preserve">Whether LMIS data is captured on paper or in an electronic system can be important in understanding the accessibility of data to produce metrics, such as </w:t>
      </w:r>
      <w:r w:rsidR="00E30733">
        <w:rPr>
          <w:rFonts w:ascii="Gill Sans MT" w:hAnsi="Gill Sans MT"/>
        </w:rPr>
        <w:t>inventory turnover</w:t>
      </w:r>
      <w:r w:rsidR="00AE7790" w:rsidRPr="00FD6064">
        <w:rPr>
          <w:rFonts w:ascii="Gill Sans MT" w:hAnsi="Gill Sans MT"/>
        </w:rPr>
        <w:t>. Paper-based data collection methods are slower and</w:t>
      </w:r>
      <w:sdt>
        <w:sdtPr>
          <w:rPr>
            <w:rFonts w:ascii="Gill Sans MT" w:hAnsi="Gill Sans MT"/>
          </w:rPr>
          <w:tag w:val="goog_rdk_61"/>
          <w:id w:val="823162579"/>
        </w:sdtPr>
        <w:sdtContent/>
      </w:sdt>
      <w:sdt>
        <w:sdtPr>
          <w:rPr>
            <w:rFonts w:ascii="Gill Sans MT" w:hAnsi="Gill Sans MT"/>
          </w:rPr>
          <w:tag w:val="goog_rdk_62"/>
          <w:id w:val="-840301917"/>
        </w:sdtPr>
        <w:sdtContent/>
      </w:sdt>
      <w:r w:rsidR="00AE7790" w:rsidRPr="00FD6064">
        <w:rPr>
          <w:rFonts w:ascii="Gill Sans MT" w:hAnsi="Gill Sans MT"/>
        </w:rPr>
        <w:t xml:space="preserve"> require manual data entry of a large number of facilities, making last-mile stock monitoring more challenging and less </w:t>
      </w:r>
      <w:r w:rsidR="00D016B4">
        <w:rPr>
          <w:rFonts w:ascii="Gill Sans MT" w:hAnsi="Gill Sans MT"/>
        </w:rPr>
        <w:t>efficient</w:t>
      </w:r>
      <w:r w:rsidR="00AE7790" w:rsidRPr="00FD6064">
        <w:rPr>
          <w:rFonts w:ascii="Gill Sans MT" w:hAnsi="Gill Sans MT"/>
        </w:rPr>
        <w:t xml:space="preserve">. The survey indicates that some GHSC-PSM countries still rely on paper LMIS, and </w:t>
      </w:r>
      <w:r w:rsidR="00737B5A">
        <w:rPr>
          <w:rFonts w:ascii="Gill Sans MT" w:hAnsi="Gill Sans MT"/>
        </w:rPr>
        <w:t>therefore</w:t>
      </w:r>
      <w:r w:rsidR="00737B5A" w:rsidRPr="00FD6064">
        <w:rPr>
          <w:rFonts w:ascii="Gill Sans MT" w:hAnsi="Gill Sans MT"/>
        </w:rPr>
        <w:t xml:space="preserve"> </w:t>
      </w:r>
      <w:r w:rsidR="00AE7790" w:rsidRPr="00FD6064">
        <w:rPr>
          <w:rFonts w:ascii="Gill Sans MT" w:hAnsi="Gill Sans MT"/>
        </w:rPr>
        <w:t>may struggle to generate timely last-mile stock monitoring KPIs.</w:t>
      </w:r>
    </w:p>
    <w:p w14:paraId="17591EAE" w14:textId="6AB927B4" w:rsidR="008C090D" w:rsidRPr="00FD6064" w:rsidRDefault="00AE7790">
      <w:pPr>
        <w:numPr>
          <w:ilvl w:val="0"/>
          <w:numId w:val="6"/>
        </w:numPr>
        <w:ind w:left="360"/>
        <w:rPr>
          <w:rFonts w:ascii="Gill Sans MT" w:hAnsi="Gill Sans MT"/>
          <w:b/>
        </w:rPr>
      </w:pPr>
      <w:r w:rsidRPr="00FD6064">
        <w:rPr>
          <w:rFonts w:ascii="Gill Sans MT" w:hAnsi="Gill Sans MT"/>
          <w:b/>
        </w:rPr>
        <w:t xml:space="preserve">A variety of digital tools or software </w:t>
      </w:r>
      <w:r w:rsidR="00B41A12">
        <w:rPr>
          <w:rFonts w:ascii="Gill Sans MT" w:hAnsi="Gill Sans MT"/>
          <w:b/>
        </w:rPr>
        <w:t>is</w:t>
      </w:r>
      <w:r w:rsidR="00B41A12" w:rsidRPr="00FD6064">
        <w:rPr>
          <w:rFonts w:ascii="Gill Sans MT" w:hAnsi="Gill Sans MT"/>
          <w:b/>
        </w:rPr>
        <w:t xml:space="preserve"> </w:t>
      </w:r>
      <w:r w:rsidRPr="00FD6064">
        <w:rPr>
          <w:rFonts w:ascii="Gill Sans MT" w:hAnsi="Gill Sans MT"/>
          <w:b/>
        </w:rPr>
        <w:t>used to analyze</w:t>
      </w:r>
      <w:sdt>
        <w:sdtPr>
          <w:rPr>
            <w:rFonts w:ascii="Gill Sans MT" w:hAnsi="Gill Sans MT"/>
          </w:rPr>
          <w:tag w:val="goog_rdk_63"/>
          <w:id w:val="-1761904223"/>
        </w:sdtPr>
        <w:sdtContent/>
      </w:sdt>
      <w:sdt>
        <w:sdtPr>
          <w:rPr>
            <w:rFonts w:ascii="Gill Sans MT" w:hAnsi="Gill Sans MT"/>
          </w:rPr>
          <w:tag w:val="goog_rdk_64"/>
          <w:id w:val="2103606025"/>
        </w:sdtPr>
        <w:sdtContent/>
      </w:sdt>
      <w:r w:rsidRPr="00FD6064">
        <w:rPr>
          <w:rFonts w:ascii="Gill Sans MT" w:hAnsi="Gill Sans MT"/>
          <w:b/>
        </w:rPr>
        <w:t xml:space="preserve"> LMIS data, but some countries have no such tool; each of these countries may use the analytics dashboard accompanying this report in a different manner.</w:t>
      </w:r>
      <w:sdt>
        <w:sdtPr>
          <w:rPr>
            <w:rFonts w:ascii="Gill Sans MT" w:hAnsi="Gill Sans MT"/>
          </w:rPr>
          <w:tag w:val="goog_rdk_65"/>
          <w:id w:val="-1673724261"/>
        </w:sdtPr>
        <w:sdtContent/>
      </w:sdt>
      <w:sdt>
        <w:sdtPr>
          <w:rPr>
            <w:rFonts w:ascii="Gill Sans MT" w:hAnsi="Gill Sans MT"/>
          </w:rPr>
          <w:tag w:val="goog_rdk_66"/>
          <w:id w:val="-7983981"/>
        </w:sdtPr>
        <w:sdtContent/>
      </w:sdt>
    </w:p>
    <w:p w14:paraId="17591EAF" w14:textId="6FB1F1F1" w:rsidR="008C090D" w:rsidRDefault="00227C29">
      <w:pPr>
        <w:rPr>
          <w:rFonts w:ascii="Gill Sans MT" w:hAnsi="Gill Sans MT"/>
        </w:rPr>
      </w:pPr>
      <w:r w:rsidRPr="00FD6064">
        <w:rPr>
          <w:rFonts w:ascii="Gill Sans MT" w:hAnsi="Gill Sans MT"/>
          <w:noProof/>
        </w:rPr>
        <w:drawing>
          <wp:anchor distT="0" distB="0" distL="114300" distR="114300" simplePos="0" relativeHeight="251658247" behindDoc="0" locked="0" layoutInCell="1" hidden="0" allowOverlap="1" wp14:anchorId="21FC8B5B" wp14:editId="65A88D19">
            <wp:simplePos x="0" y="0"/>
            <wp:positionH relativeFrom="margin">
              <wp:align>right</wp:align>
            </wp:positionH>
            <wp:positionV relativeFrom="line">
              <wp:align>top</wp:align>
            </wp:positionV>
            <wp:extent cx="3200400" cy="1847088"/>
            <wp:effectExtent l="0" t="0" r="0" b="1270"/>
            <wp:wrapSquare wrapText="bothSides" distT="0" distB="0" distL="114300" distR="114300"/>
            <wp:docPr id="2109412175" name="image6.png" descr="A donut chart showing percent of countries using different tools to analyze LMIS data including 3 or 33% who use an Excel tool, 2 or 22% who use a dashboard integrated within their eLMIS system, 2 or 22% who use a web application, 1 or 11% who use a PowerBI dashboard and 1 or 11%  who have no tool in use."/>
            <wp:cNvGraphicFramePr/>
            <a:graphic xmlns:a="http://schemas.openxmlformats.org/drawingml/2006/main">
              <a:graphicData uri="http://schemas.openxmlformats.org/drawingml/2006/picture">
                <pic:pic xmlns:pic="http://schemas.openxmlformats.org/drawingml/2006/picture">
                  <pic:nvPicPr>
                    <pic:cNvPr id="2109412175" name="image6.png" descr="A donut chart showing percent of countries using different tools to analyze LMIS data including 3 or 33% who use an Excel tool, 2 or 22% who use a dashboard integrated within their eLMIS system, 2 or 22% who use a web application, 1 or 11% who use a PowerBI dashboard and 1 or 11%  who have no tool in use."/>
                    <pic:cNvPicPr preferRelativeResize="0"/>
                  </pic:nvPicPr>
                  <pic:blipFill>
                    <a:blip r:embed="rId33"/>
                    <a:srcRect l="53" r="53"/>
                    <a:stretch>
                      <a:fillRect/>
                    </a:stretch>
                  </pic:blipFill>
                  <pic:spPr>
                    <a:xfrm>
                      <a:off x="0" y="0"/>
                      <a:ext cx="3200400" cy="1847088"/>
                    </a:xfrm>
                    <a:prstGeom prst="rect">
                      <a:avLst/>
                    </a:prstGeom>
                    <a:ln/>
                  </pic:spPr>
                </pic:pic>
              </a:graphicData>
            </a:graphic>
            <wp14:sizeRelV relativeFrom="margin">
              <wp14:pctHeight>0</wp14:pctHeight>
            </wp14:sizeRelV>
          </wp:anchor>
        </w:drawing>
      </w:r>
      <w:r w:rsidRPr="00FD6064">
        <w:rPr>
          <w:rFonts w:ascii="Gill Sans MT" w:hAnsi="Gill Sans MT"/>
        </w:rPr>
        <w:t>Once data is collected, the raw data must be processed into KPI measurements in a format that can be accessed by decision makers (e.g., reports, dashboards). Digital tools are preferred over products like quarterly reports because they can process data</w:t>
      </w:r>
      <w:r w:rsidR="003222D2">
        <w:rPr>
          <w:rFonts w:ascii="Gill Sans MT" w:hAnsi="Gill Sans MT"/>
        </w:rPr>
        <w:t xml:space="preserve"> in</w:t>
      </w:r>
      <w:r w:rsidRPr="00FD6064">
        <w:rPr>
          <w:rFonts w:ascii="Gill Sans MT" w:hAnsi="Gill Sans MT"/>
        </w:rPr>
        <w:t xml:space="preserve"> real</w:t>
      </w:r>
      <w:r w:rsidR="00BF78A2">
        <w:rPr>
          <w:rFonts w:ascii="Gill Sans MT" w:hAnsi="Gill Sans MT"/>
        </w:rPr>
        <w:t xml:space="preserve"> </w:t>
      </w:r>
      <w:r w:rsidRPr="00FD6064">
        <w:rPr>
          <w:rFonts w:ascii="Gill Sans MT" w:hAnsi="Gill Sans MT"/>
        </w:rPr>
        <w:t>time as it is captured</w:t>
      </w:r>
      <w:r w:rsidR="000034C2">
        <w:rPr>
          <w:rFonts w:ascii="Gill Sans MT" w:hAnsi="Gill Sans MT"/>
        </w:rPr>
        <w:t>,</w:t>
      </w:r>
      <w:r w:rsidRPr="00FD6064">
        <w:rPr>
          <w:rFonts w:ascii="Gill Sans MT" w:hAnsi="Gill Sans MT"/>
        </w:rPr>
        <w:t xml:space="preserve"> and </w:t>
      </w:r>
      <w:r w:rsidR="00F70425">
        <w:rPr>
          <w:rFonts w:ascii="Gill Sans MT" w:hAnsi="Gill Sans MT"/>
        </w:rPr>
        <w:t xml:space="preserve">they </w:t>
      </w:r>
      <w:r w:rsidRPr="00FD6064">
        <w:rPr>
          <w:rFonts w:ascii="Gill Sans MT" w:hAnsi="Gill Sans MT"/>
        </w:rPr>
        <w:t xml:space="preserve">do not need to be manually prepared </w:t>
      </w:r>
      <w:r w:rsidR="00F12EBA">
        <w:rPr>
          <w:rFonts w:ascii="Gill Sans MT" w:hAnsi="Gill Sans MT"/>
        </w:rPr>
        <w:t>for</w:t>
      </w:r>
      <w:r w:rsidRPr="00FD6064">
        <w:rPr>
          <w:rFonts w:ascii="Gill Sans MT" w:hAnsi="Gill Sans MT"/>
        </w:rPr>
        <w:t xml:space="preserve"> shar</w:t>
      </w:r>
      <w:r w:rsidR="00F12EBA">
        <w:rPr>
          <w:rFonts w:ascii="Gill Sans MT" w:hAnsi="Gill Sans MT"/>
        </w:rPr>
        <w:t>ing</w:t>
      </w:r>
      <w:r w:rsidRPr="00FD6064">
        <w:rPr>
          <w:rFonts w:ascii="Gill Sans MT" w:hAnsi="Gill Sans MT"/>
        </w:rPr>
        <w:t xml:space="preserve"> with decision makers. Countries are using a variety of methods to prepare data today, ranging from </w:t>
      </w:r>
      <w:r w:rsidR="009149DE">
        <w:rPr>
          <w:rFonts w:ascii="Gill Sans MT" w:hAnsi="Gill Sans MT"/>
        </w:rPr>
        <w:t>E</w:t>
      </w:r>
      <w:r w:rsidRPr="00FD6064">
        <w:rPr>
          <w:rFonts w:ascii="Gill Sans MT" w:hAnsi="Gill Sans MT"/>
        </w:rPr>
        <w:t xml:space="preserve">xcel tools to dashboards integrated within their </w:t>
      </w:r>
      <w:commentRangeStart w:id="64"/>
      <w:r w:rsidRPr="00FD6064">
        <w:rPr>
          <w:rFonts w:ascii="Gill Sans MT" w:hAnsi="Gill Sans MT"/>
        </w:rPr>
        <w:t>eLMIS</w:t>
      </w:r>
      <w:commentRangeEnd w:id="64"/>
      <w:r w:rsidR="0045511B">
        <w:rPr>
          <w:rStyle w:val="CommentReference"/>
          <w:rFonts w:ascii="Calibri" w:eastAsia="Calibri" w:hAnsi="Calibri" w:cs="Calibri"/>
        </w:rPr>
        <w:commentReference w:id="64"/>
      </w:r>
      <w:r w:rsidRPr="00FD6064">
        <w:rPr>
          <w:rFonts w:ascii="Gill Sans MT" w:hAnsi="Gill Sans MT"/>
        </w:rPr>
        <w:t xml:space="preserve">. It would be better to integrate inventory turnover analysis into these tools than to establish a new stand-alone dashboard; the interactive tool accompanying this learning guide can serve as a template in these cases. Only one country said they did not have enough data to establish any type of monitoring tool. </w:t>
      </w:r>
    </w:p>
    <w:p w14:paraId="77E664AA" w14:textId="77777777" w:rsidR="00D80548" w:rsidRDefault="00D80548">
      <w:pPr>
        <w:rPr>
          <w:rFonts w:ascii="Gill Sans MT" w:hAnsi="Gill Sans MT"/>
        </w:rPr>
      </w:pPr>
    </w:p>
    <w:p w14:paraId="454D350B" w14:textId="77777777" w:rsidR="00A65707" w:rsidRDefault="00A65707">
      <w:pPr>
        <w:rPr>
          <w:rFonts w:ascii="Gill Sans MT" w:hAnsi="Gill Sans MT"/>
        </w:rPr>
      </w:pPr>
    </w:p>
    <w:p w14:paraId="440115AB" w14:textId="77777777" w:rsidR="00A65707" w:rsidRDefault="00A65707">
      <w:pPr>
        <w:rPr>
          <w:rFonts w:ascii="Gill Sans MT" w:hAnsi="Gill Sans MT"/>
        </w:rPr>
      </w:pPr>
    </w:p>
    <w:p w14:paraId="7337EE18" w14:textId="77777777" w:rsidR="00A65707" w:rsidRDefault="00A65707">
      <w:pPr>
        <w:rPr>
          <w:rFonts w:ascii="Gill Sans MT" w:hAnsi="Gill Sans MT"/>
        </w:rPr>
      </w:pPr>
    </w:p>
    <w:p w14:paraId="7054ECBB" w14:textId="77777777" w:rsidR="00A65707" w:rsidRDefault="00A65707">
      <w:pPr>
        <w:rPr>
          <w:rFonts w:ascii="Gill Sans MT" w:hAnsi="Gill Sans MT"/>
        </w:rPr>
      </w:pPr>
    </w:p>
    <w:p w14:paraId="50871DF7" w14:textId="77777777" w:rsidR="00A65707" w:rsidRDefault="00A65707">
      <w:pPr>
        <w:rPr>
          <w:rFonts w:ascii="Gill Sans MT" w:hAnsi="Gill Sans MT"/>
        </w:rPr>
      </w:pPr>
    </w:p>
    <w:p w14:paraId="6A1DCF59" w14:textId="77777777" w:rsidR="00A65707" w:rsidRPr="00FD6064" w:rsidRDefault="00A65707">
      <w:pPr>
        <w:rPr>
          <w:rFonts w:ascii="Gill Sans MT" w:hAnsi="Gill Sans MT"/>
        </w:rPr>
      </w:pPr>
    </w:p>
    <w:p w14:paraId="17591EB0" w14:textId="49C57D6D" w:rsidR="008C090D" w:rsidRPr="00FD6064" w:rsidRDefault="00AE7790">
      <w:pPr>
        <w:numPr>
          <w:ilvl w:val="0"/>
          <w:numId w:val="6"/>
        </w:numPr>
        <w:ind w:left="360"/>
        <w:rPr>
          <w:rFonts w:ascii="Gill Sans MT" w:hAnsi="Gill Sans MT"/>
          <w:b/>
        </w:rPr>
      </w:pPr>
      <w:r w:rsidRPr="00FD6064">
        <w:rPr>
          <w:rFonts w:ascii="Gill Sans MT" w:hAnsi="Gill Sans MT"/>
          <w:b/>
        </w:rPr>
        <w:lastRenderedPageBreak/>
        <w:t>None of the countries surveyed ha</w:t>
      </w:r>
      <w:r w:rsidR="00FF7342">
        <w:rPr>
          <w:rFonts w:ascii="Gill Sans MT" w:hAnsi="Gill Sans MT"/>
          <w:b/>
        </w:rPr>
        <w:t>ve</w:t>
      </w:r>
      <w:r w:rsidRPr="00FD6064">
        <w:rPr>
          <w:rFonts w:ascii="Gill Sans MT" w:hAnsi="Gill Sans MT"/>
          <w:b/>
        </w:rPr>
        <w:t xml:space="preserve"> LMIS data available for all of their facilities, but even monitoring stock management at just a few of the largest facilities can provide valuable insights. </w:t>
      </w:r>
    </w:p>
    <w:p w14:paraId="17591EB1" w14:textId="416A443C" w:rsidR="008C090D" w:rsidRPr="00FD6064" w:rsidRDefault="00227C29">
      <w:pPr>
        <w:rPr>
          <w:rFonts w:ascii="Gill Sans MT" w:hAnsi="Gill Sans MT"/>
        </w:rPr>
      </w:pPr>
      <w:r w:rsidRPr="00FD6064">
        <w:rPr>
          <w:rFonts w:ascii="Gill Sans MT" w:hAnsi="Gill Sans MT"/>
          <w:noProof/>
        </w:rPr>
        <w:drawing>
          <wp:anchor distT="0" distB="0" distL="114300" distR="114300" simplePos="0" relativeHeight="251658248" behindDoc="0" locked="0" layoutInCell="1" hidden="0" allowOverlap="1" wp14:anchorId="0DD9097A" wp14:editId="01BB6F6E">
            <wp:simplePos x="0" y="0"/>
            <wp:positionH relativeFrom="margin">
              <wp:align>right</wp:align>
            </wp:positionH>
            <wp:positionV relativeFrom="line">
              <wp:align>top</wp:align>
            </wp:positionV>
            <wp:extent cx="4059936" cy="2029968"/>
            <wp:effectExtent l="0" t="0" r="0" b="8890"/>
            <wp:wrapSquare wrapText="bothSides" distT="0" distB="0" distL="114300" distR="114300"/>
            <wp:docPr id="2109412186" name="image15.png" descr="A bar chart showing the number of countries based on how mcuh digitized LMIS data they have available including none who have all last mile facilities in their data, 3 who have most, 3 who have few, none who have no last mile facilities in their data, and one who responded with &quot;Other&quot;. "/>
            <wp:cNvGraphicFramePr/>
            <a:graphic xmlns:a="http://schemas.openxmlformats.org/drawingml/2006/main">
              <a:graphicData uri="http://schemas.openxmlformats.org/drawingml/2006/picture">
                <pic:pic xmlns:pic="http://schemas.openxmlformats.org/drawingml/2006/picture">
                  <pic:nvPicPr>
                    <pic:cNvPr id="2109412186" name="image15.png" descr="A bar chart showing the number of countries based on how mcuh digitized LMIS data they have available including none who have all last mile facilities in their data, 3 who have most, 3 who have few, none who have no last mile facilities in their data, and one who responded with &quot;Other&quot;. "/>
                    <pic:cNvPicPr preferRelativeResize="0"/>
                  </pic:nvPicPr>
                  <pic:blipFill>
                    <a:blip r:embed="rId34"/>
                    <a:srcRect/>
                    <a:stretch>
                      <a:fillRect/>
                    </a:stretch>
                  </pic:blipFill>
                  <pic:spPr>
                    <a:xfrm>
                      <a:off x="0" y="0"/>
                      <a:ext cx="4059936" cy="2029968"/>
                    </a:xfrm>
                    <a:prstGeom prst="rect">
                      <a:avLst/>
                    </a:prstGeom>
                    <a:ln/>
                  </pic:spPr>
                </pic:pic>
              </a:graphicData>
            </a:graphic>
            <wp14:sizeRelH relativeFrom="margin">
              <wp14:pctWidth>0</wp14:pctWidth>
            </wp14:sizeRelH>
            <wp14:sizeRelV relativeFrom="margin">
              <wp14:pctHeight>0</wp14:pctHeight>
            </wp14:sizeRelV>
          </wp:anchor>
        </w:drawing>
      </w:r>
      <w:r w:rsidR="2C88D04F" w:rsidRPr="00FD6064">
        <w:rPr>
          <w:rFonts w:ascii="Gill Sans MT" w:hAnsi="Gill Sans MT"/>
        </w:rPr>
        <w:t>Some countries may only capture LMIS data digitally</w:t>
      </w:r>
      <w:r w:rsidR="780CC716" w:rsidRPr="228EBFB4">
        <w:rPr>
          <w:rFonts w:ascii="Gill Sans MT" w:hAnsi="Gill Sans MT"/>
        </w:rPr>
        <w:t>,</w:t>
      </w:r>
      <w:r w:rsidR="2C88D04F" w:rsidRPr="00FD6064">
        <w:rPr>
          <w:rFonts w:ascii="Gill Sans MT" w:hAnsi="Gill Sans MT"/>
        </w:rPr>
        <w:t xml:space="preserve"> </w:t>
      </w:r>
      <w:r w:rsidR="1E0A759E" w:rsidRPr="228EBFB4">
        <w:rPr>
          <w:rFonts w:ascii="Gill Sans MT" w:hAnsi="Gill Sans MT"/>
        </w:rPr>
        <w:t>rather than</w:t>
      </w:r>
      <w:r w:rsidR="2C88D04F" w:rsidRPr="00FD6064">
        <w:rPr>
          <w:rFonts w:ascii="Gill Sans MT" w:hAnsi="Gill Sans MT"/>
        </w:rPr>
        <w:t xml:space="preserve"> on paper</w:t>
      </w:r>
      <w:r w:rsidR="780CC716" w:rsidRPr="228EBFB4">
        <w:rPr>
          <w:rFonts w:ascii="Gill Sans MT" w:hAnsi="Gill Sans MT"/>
        </w:rPr>
        <w:t>,</w:t>
      </w:r>
      <w:r w:rsidR="2C88D04F" w:rsidRPr="00FD6064">
        <w:rPr>
          <w:rFonts w:ascii="Gill Sans MT" w:hAnsi="Gill Sans MT"/>
        </w:rPr>
        <w:t xml:space="preserve"> for a subset of facilities based on facility type, size, or accessibility of the facilities, for example. In the survey, no countries reported that they have digitized data for all last-mile facilities, but also none of the countries said they had no digitized data available. It is not necessary to have complete data to begin monitoring inventory turn</w:t>
      </w:r>
      <w:r w:rsidR="09936567" w:rsidRPr="00FD6064">
        <w:rPr>
          <w:rFonts w:ascii="Gill Sans MT" w:hAnsi="Gill Sans MT"/>
        </w:rPr>
        <w:t xml:space="preserve">over </w:t>
      </w:r>
      <w:r w:rsidR="2C88D04F" w:rsidRPr="00FD6064">
        <w:rPr>
          <w:rFonts w:ascii="Gill Sans MT" w:hAnsi="Gill Sans MT"/>
        </w:rPr>
        <w:t>or other last-mile stock management KPIs</w:t>
      </w:r>
      <w:r w:rsidR="6881A078" w:rsidRPr="228EBFB4">
        <w:rPr>
          <w:rFonts w:ascii="Gill Sans MT" w:hAnsi="Gill Sans MT"/>
        </w:rPr>
        <w:t>;</w:t>
      </w:r>
      <w:r w:rsidR="2C88D04F" w:rsidRPr="00FD6064">
        <w:rPr>
          <w:rFonts w:ascii="Gill Sans MT" w:hAnsi="Gill Sans MT"/>
        </w:rPr>
        <w:t xml:space="preserve"> according to Pareto’s Law, 20% of facilities likely </w:t>
      </w:r>
      <w:r w:rsidR="21F43F75" w:rsidRPr="228EBFB4">
        <w:rPr>
          <w:rFonts w:ascii="Gill Sans MT" w:hAnsi="Gill Sans MT"/>
        </w:rPr>
        <w:t xml:space="preserve">account for </w:t>
      </w:r>
      <w:r w:rsidR="2C88D04F" w:rsidRPr="00FD6064">
        <w:rPr>
          <w:rFonts w:ascii="Gill Sans MT" w:hAnsi="Gill Sans MT"/>
        </w:rPr>
        <w:t xml:space="preserve">80% of the orders in a supply chain, so even just monitoring the largest, most accessible facilities can provide valuable insights. </w:t>
      </w:r>
    </w:p>
    <w:p w14:paraId="17591EB2" w14:textId="6FA88DE4" w:rsidR="008C090D" w:rsidRPr="00FD6064" w:rsidRDefault="00AE7790">
      <w:pPr>
        <w:numPr>
          <w:ilvl w:val="0"/>
          <w:numId w:val="6"/>
        </w:numPr>
        <w:ind w:left="450" w:hanging="450"/>
        <w:rPr>
          <w:rFonts w:ascii="Gill Sans MT" w:hAnsi="Gill Sans MT"/>
          <w:b/>
        </w:rPr>
      </w:pPr>
      <w:r w:rsidRPr="00FD6064">
        <w:rPr>
          <w:rFonts w:ascii="Gill Sans MT" w:hAnsi="Gill Sans MT"/>
          <w:b/>
        </w:rPr>
        <w:t xml:space="preserve">About half of the countries </w:t>
      </w:r>
      <w:proofErr w:type="gramStart"/>
      <w:r w:rsidRPr="00FD6064">
        <w:rPr>
          <w:rFonts w:ascii="Gill Sans MT" w:hAnsi="Gill Sans MT"/>
          <w:b/>
        </w:rPr>
        <w:t>surveyed were already using</w:t>
      </w:r>
      <w:proofErr w:type="gramEnd"/>
      <w:r w:rsidRPr="00FD6064">
        <w:rPr>
          <w:rFonts w:ascii="Gill Sans MT" w:hAnsi="Gill Sans MT"/>
          <w:b/>
        </w:rPr>
        <w:t xml:space="preserve"> </w:t>
      </w:r>
      <w:r w:rsidR="00AD284E">
        <w:rPr>
          <w:rFonts w:ascii="Gill Sans MT" w:hAnsi="Gill Sans MT"/>
          <w:b/>
        </w:rPr>
        <w:t>inventory turnovers</w:t>
      </w:r>
      <w:r w:rsidR="00AD284E" w:rsidRPr="00FD6064">
        <w:rPr>
          <w:rFonts w:ascii="Gill Sans MT" w:hAnsi="Gill Sans MT"/>
          <w:b/>
        </w:rPr>
        <w:t xml:space="preserve"> </w:t>
      </w:r>
      <w:r w:rsidRPr="00FD6064">
        <w:rPr>
          <w:rFonts w:ascii="Gill Sans MT" w:hAnsi="Gill Sans MT"/>
          <w:b/>
        </w:rPr>
        <w:t xml:space="preserve">as a metric for last-mile stock management, meaning there is still an opportunity for </w:t>
      </w:r>
      <w:r w:rsidR="00CF4155" w:rsidRPr="00694626">
        <w:rPr>
          <w:rFonts w:ascii="Gill Sans MT" w:hAnsi="Gill Sans MT"/>
          <w:b/>
          <w:iCs/>
        </w:rPr>
        <w:t>—</w:t>
      </w:r>
      <w:r w:rsidR="00CF4155" w:rsidRPr="00FD6064">
        <w:rPr>
          <w:rFonts w:ascii="Gill Sans MT" w:hAnsi="Gill Sans MT"/>
        </w:rPr>
        <w:t xml:space="preserve"> </w:t>
      </w:r>
      <w:r w:rsidRPr="00FD6064">
        <w:rPr>
          <w:rFonts w:ascii="Gill Sans MT" w:hAnsi="Gill Sans MT"/>
          <w:b/>
        </w:rPr>
        <w:t>and interest in</w:t>
      </w:r>
      <w:r w:rsidR="00CF4155">
        <w:rPr>
          <w:rFonts w:ascii="Gill Sans MT" w:hAnsi="Gill Sans MT"/>
          <w:b/>
        </w:rPr>
        <w:t xml:space="preserve"> </w:t>
      </w:r>
      <w:r w:rsidR="00CF4155" w:rsidRPr="00694626">
        <w:rPr>
          <w:rFonts w:ascii="Gill Sans MT" w:hAnsi="Gill Sans MT"/>
          <w:b/>
          <w:iCs/>
        </w:rPr>
        <w:t>—</w:t>
      </w:r>
      <w:r w:rsidR="00CF4155">
        <w:rPr>
          <w:rFonts w:ascii="Gill Sans MT" w:hAnsi="Gill Sans MT"/>
          <w:b/>
          <w:i/>
        </w:rPr>
        <w:t xml:space="preserve"> </w:t>
      </w:r>
      <w:r w:rsidRPr="00FD6064">
        <w:rPr>
          <w:rFonts w:ascii="Gill Sans MT" w:hAnsi="Gill Sans MT"/>
          <w:b/>
        </w:rPr>
        <w:t xml:space="preserve">greater adoption of this metric. </w:t>
      </w:r>
    </w:p>
    <w:p w14:paraId="17591EB3" w14:textId="54C97D73" w:rsidR="008C090D" w:rsidRPr="00FD6064" w:rsidRDefault="00227C29">
      <w:pPr>
        <w:rPr>
          <w:rFonts w:ascii="Gill Sans MT" w:hAnsi="Gill Sans MT"/>
        </w:rPr>
      </w:pPr>
      <w:r w:rsidRPr="00FD6064">
        <w:rPr>
          <w:rFonts w:ascii="Gill Sans MT" w:hAnsi="Gill Sans MT"/>
          <w:noProof/>
        </w:rPr>
        <w:drawing>
          <wp:anchor distT="0" distB="0" distL="114300" distR="114300" simplePos="0" relativeHeight="251658249" behindDoc="0" locked="0" layoutInCell="1" hidden="0" allowOverlap="1" wp14:anchorId="7C90D586" wp14:editId="27DA557D">
            <wp:simplePos x="0" y="0"/>
            <wp:positionH relativeFrom="column">
              <wp:align>right</wp:align>
            </wp:positionH>
            <wp:positionV relativeFrom="line">
              <wp:align>top</wp:align>
            </wp:positionV>
            <wp:extent cx="3931920" cy="1956816"/>
            <wp:effectExtent l="0" t="0" r="0" b="5715"/>
            <wp:wrapSquare wrapText="bothSides" distT="0" distB="0" distL="114300" distR="114300"/>
            <wp:docPr id="2109412176" name="image7.jpg" descr="A column chart showing the number of countries based on which last mile stock level KPIs they are using. Seven countries use Average Monthly Consumption, Current Stockout Status, Months of Stock, and Stockout Rate. 5 use Stockout duration, 3 use Inventory Turn Ratio, Wastage Rate or Expiry Rate, and 2 use Stocked According to Plan. Three countries also indicated that they use some other metric not included in the survey. "/>
            <wp:cNvGraphicFramePr/>
            <a:graphic xmlns:a="http://schemas.openxmlformats.org/drawingml/2006/main">
              <a:graphicData uri="http://schemas.openxmlformats.org/drawingml/2006/picture">
                <pic:pic xmlns:pic="http://schemas.openxmlformats.org/drawingml/2006/picture">
                  <pic:nvPicPr>
                    <pic:cNvPr id="2109412176" name="image7.jpg" descr="A column chart showing the number of countries based on which last mile stock level KPIs they are using. Seven countries use Average Monthly Consumption, Current Stockout Status, Months of Stock, and Stockout Rate. 5 use Stockout duration, 3 use Inventory Turn Ratio, Wastage Rate or Expiry Rate, and 2 use Stocked According to Plan. Three countries also indicated that they use some other metric not included in the survey. "/>
                    <pic:cNvPicPr preferRelativeResize="0"/>
                  </pic:nvPicPr>
                  <pic:blipFill>
                    <a:blip r:embed="rId35"/>
                    <a:srcRect/>
                    <a:stretch>
                      <a:fillRect/>
                    </a:stretch>
                  </pic:blipFill>
                  <pic:spPr>
                    <a:xfrm>
                      <a:off x="0" y="0"/>
                      <a:ext cx="3931920" cy="1956816"/>
                    </a:xfrm>
                    <a:prstGeom prst="rect">
                      <a:avLst/>
                    </a:prstGeom>
                    <a:ln/>
                  </pic:spPr>
                </pic:pic>
              </a:graphicData>
            </a:graphic>
            <wp14:sizeRelH relativeFrom="margin">
              <wp14:pctWidth>0</wp14:pctWidth>
            </wp14:sizeRelH>
            <wp14:sizeRelV relativeFrom="margin">
              <wp14:pctHeight>0</wp14:pctHeight>
            </wp14:sizeRelV>
          </wp:anchor>
        </w:drawing>
      </w:r>
      <w:r w:rsidRPr="00FD6064">
        <w:rPr>
          <w:rFonts w:ascii="Gill Sans MT" w:hAnsi="Gill Sans MT"/>
        </w:rPr>
        <w:t>I</w:t>
      </w:r>
      <w:r w:rsidR="00F82536">
        <w:rPr>
          <w:rFonts w:ascii="Gill Sans MT" w:hAnsi="Gill Sans MT"/>
        </w:rPr>
        <w:t>nventory turnover</w:t>
      </w:r>
      <w:r w:rsidR="00983C52">
        <w:rPr>
          <w:rFonts w:ascii="Gill Sans MT" w:hAnsi="Gill Sans MT"/>
        </w:rPr>
        <w:t xml:space="preserve"> ratio</w:t>
      </w:r>
      <w:r w:rsidRPr="00FD6064">
        <w:rPr>
          <w:rFonts w:ascii="Gill Sans MT" w:hAnsi="Gill Sans MT"/>
        </w:rPr>
        <w:t xml:space="preserve"> </w:t>
      </w:r>
      <w:r w:rsidR="005279E5">
        <w:rPr>
          <w:rFonts w:ascii="Gill Sans MT" w:hAnsi="Gill Sans MT"/>
        </w:rPr>
        <w:t>is</w:t>
      </w:r>
      <w:r w:rsidR="005279E5" w:rsidRPr="00FD6064">
        <w:rPr>
          <w:rFonts w:ascii="Gill Sans MT" w:hAnsi="Gill Sans MT"/>
        </w:rPr>
        <w:t xml:space="preserve"> </w:t>
      </w:r>
      <w:r w:rsidRPr="00FD6064">
        <w:rPr>
          <w:rFonts w:ascii="Gill Sans MT" w:hAnsi="Gill Sans MT"/>
        </w:rPr>
        <w:t>not a commonly used</w:t>
      </w:r>
      <w:sdt>
        <w:sdtPr>
          <w:rPr>
            <w:rFonts w:ascii="Gill Sans MT" w:hAnsi="Gill Sans MT"/>
          </w:rPr>
          <w:tag w:val="goog_rdk_67"/>
          <w:id w:val="1478488664"/>
        </w:sdtPr>
        <w:sdtContent/>
      </w:sdt>
      <w:r w:rsidRPr="00FD6064">
        <w:rPr>
          <w:rFonts w:ascii="Gill Sans MT" w:hAnsi="Gill Sans MT"/>
        </w:rPr>
        <w:t xml:space="preserve"> measure of last-mile stock management</w:t>
      </w:r>
      <w:r w:rsidR="00C772B2">
        <w:rPr>
          <w:rFonts w:ascii="Gill Sans MT" w:hAnsi="Gill Sans MT"/>
        </w:rPr>
        <w:t xml:space="preserve"> </w:t>
      </w:r>
      <w:r w:rsidR="00C772B2" w:rsidRPr="00FD6064">
        <w:rPr>
          <w:rFonts w:ascii="Gill Sans MT" w:hAnsi="Gill Sans MT"/>
        </w:rPr>
        <w:t>currently</w:t>
      </w:r>
      <w:r w:rsidRPr="00FD6064">
        <w:rPr>
          <w:rFonts w:ascii="Gill Sans MT" w:hAnsi="Gill Sans MT"/>
        </w:rPr>
        <w:t>, especially compared with average monthly consumption (AMC), current stockout status, MOS, stockout rate</w:t>
      </w:r>
      <w:r w:rsidR="00983C52">
        <w:rPr>
          <w:rFonts w:ascii="Gill Sans MT" w:hAnsi="Gill Sans MT"/>
        </w:rPr>
        <w:t>,</w:t>
      </w:r>
      <w:r w:rsidRPr="00FD6064">
        <w:rPr>
          <w:rFonts w:ascii="Gill Sans MT" w:hAnsi="Gill Sans MT"/>
        </w:rPr>
        <w:t xml:space="preserve"> and stockout duration. However, about half of GHSC-PSM countries surveyed </w:t>
      </w:r>
      <w:r w:rsidR="00DA1CF4">
        <w:rPr>
          <w:rFonts w:ascii="Gill Sans MT" w:hAnsi="Gill Sans MT"/>
        </w:rPr>
        <w:t>a</w:t>
      </w:r>
      <w:r w:rsidRPr="00FD6064">
        <w:rPr>
          <w:rFonts w:ascii="Gill Sans MT" w:hAnsi="Gill Sans MT"/>
        </w:rPr>
        <w:t>re using inventory turn</w:t>
      </w:r>
      <w:r w:rsidR="00905010">
        <w:rPr>
          <w:rFonts w:ascii="Gill Sans MT" w:hAnsi="Gill Sans MT"/>
        </w:rPr>
        <w:t>over</w:t>
      </w:r>
      <w:r w:rsidRPr="00FD6064">
        <w:rPr>
          <w:rFonts w:ascii="Gill Sans MT" w:hAnsi="Gill Sans MT"/>
        </w:rPr>
        <w:t xml:space="preserve"> ratio to monitor their last-mile facilities today. Encouragingly, when asked about their interest in incorporating </w:t>
      </w:r>
      <w:r w:rsidR="00DA1CF4">
        <w:rPr>
          <w:rFonts w:ascii="Gill Sans MT" w:hAnsi="Gill Sans MT"/>
        </w:rPr>
        <w:t>inventory turnover ratio</w:t>
      </w:r>
      <w:r w:rsidR="00DA1CF4" w:rsidRPr="00FD6064">
        <w:rPr>
          <w:rFonts w:ascii="Gill Sans MT" w:hAnsi="Gill Sans MT"/>
        </w:rPr>
        <w:t xml:space="preserve"> </w:t>
      </w:r>
      <w:r w:rsidRPr="00FD6064">
        <w:rPr>
          <w:rFonts w:ascii="Gill Sans MT" w:hAnsi="Gill Sans MT"/>
        </w:rPr>
        <w:t>as a metric to monitor last</w:t>
      </w:r>
      <w:r w:rsidR="002F4AC3">
        <w:rPr>
          <w:rFonts w:ascii="Gill Sans MT" w:hAnsi="Gill Sans MT"/>
        </w:rPr>
        <w:t>-</w:t>
      </w:r>
      <w:r w:rsidRPr="00FD6064">
        <w:rPr>
          <w:rFonts w:ascii="Gill Sans MT" w:hAnsi="Gill Sans MT"/>
        </w:rPr>
        <w:t xml:space="preserve">mile data, </w:t>
      </w:r>
      <w:r w:rsidR="00345F43">
        <w:rPr>
          <w:rFonts w:ascii="Gill Sans MT" w:hAnsi="Gill Sans MT"/>
        </w:rPr>
        <w:t>each</w:t>
      </w:r>
      <w:r w:rsidR="00345F43" w:rsidRPr="00FD6064">
        <w:rPr>
          <w:rFonts w:ascii="Gill Sans MT" w:hAnsi="Gill Sans MT"/>
        </w:rPr>
        <w:t xml:space="preserve"> </w:t>
      </w:r>
      <w:r w:rsidRPr="00FD6064">
        <w:rPr>
          <w:rFonts w:ascii="Gill Sans MT" w:hAnsi="Gill Sans MT"/>
        </w:rPr>
        <w:t>of the seven countries responded as being extremely interested.</w:t>
      </w:r>
      <w:sdt>
        <w:sdtPr>
          <w:rPr>
            <w:rFonts w:ascii="Gill Sans MT" w:hAnsi="Gill Sans MT"/>
          </w:rPr>
          <w:tag w:val="goog_rdk_68"/>
          <w:id w:val="536559400"/>
        </w:sdtPr>
        <w:sdtContent/>
      </w:sdt>
      <w:sdt>
        <w:sdtPr>
          <w:rPr>
            <w:rFonts w:ascii="Gill Sans MT" w:hAnsi="Gill Sans MT"/>
          </w:rPr>
          <w:tag w:val="goog_rdk_69"/>
          <w:id w:val="838425419"/>
        </w:sdtPr>
        <w:sdtContent/>
      </w:sdt>
      <w:r w:rsidRPr="00FD6064">
        <w:rPr>
          <w:rFonts w:ascii="Gill Sans MT" w:hAnsi="Gill Sans MT"/>
        </w:rPr>
        <w:t xml:space="preserve"> </w:t>
      </w:r>
    </w:p>
    <w:p w14:paraId="17591EB4" w14:textId="14124033" w:rsidR="008C090D" w:rsidRPr="00FD6064" w:rsidRDefault="00AE7790">
      <w:pPr>
        <w:rPr>
          <w:rFonts w:ascii="Gill Sans MT" w:hAnsi="Gill Sans MT"/>
          <w:color w:val="002F6C"/>
          <w:sz w:val="18"/>
          <w:szCs w:val="18"/>
        </w:rPr>
      </w:pPr>
      <w:r w:rsidRPr="00FD6064">
        <w:rPr>
          <w:rFonts w:ascii="Gill Sans MT" w:hAnsi="Gill Sans MT"/>
        </w:rPr>
        <w:t>Overall, this brief assessment helps frame the opportunity for expanded use of inventory turnover analysis. It indicate</w:t>
      </w:r>
      <w:r w:rsidR="00B73421">
        <w:rPr>
          <w:rFonts w:ascii="Gill Sans MT" w:hAnsi="Gill Sans MT"/>
        </w:rPr>
        <w:t>s</w:t>
      </w:r>
      <w:r w:rsidRPr="00FD6064">
        <w:rPr>
          <w:rFonts w:ascii="Gill Sans MT" w:hAnsi="Gill Sans MT"/>
        </w:rPr>
        <w:t xml:space="preserve"> that all countries have digitized data for at least some facilities and that many have existing dashboards or tools to monitor this data, but that inventory turnover ratio is not a commonly used measure in these dashboards. </w:t>
      </w:r>
    </w:p>
    <w:p w14:paraId="17591EB5" w14:textId="47EDA994" w:rsidR="008C090D" w:rsidRPr="00FD6064" w:rsidRDefault="00021C52" w:rsidP="000C14A9">
      <w:pPr>
        <w:pStyle w:val="Head2"/>
        <w:ind w:left="540" w:hanging="540"/>
        <w:rPr>
          <w:rFonts w:ascii="Gill Sans MT" w:hAnsi="Gill Sans MT"/>
        </w:rPr>
      </w:pPr>
      <w:bookmarkStart w:id="65" w:name="_Toc179370451"/>
      <w:r w:rsidRPr="00FD6064">
        <w:rPr>
          <w:rFonts w:ascii="Gill Sans MT" w:hAnsi="Gill Sans MT"/>
        </w:rPr>
        <w:lastRenderedPageBreak/>
        <w:t>2.6 How Does Inventory Turn</w:t>
      </w:r>
      <w:r w:rsidR="00400E45">
        <w:rPr>
          <w:rFonts w:ascii="Gill Sans MT" w:hAnsi="Gill Sans MT"/>
        </w:rPr>
        <w:t>over</w:t>
      </w:r>
      <w:r w:rsidRPr="00FD6064">
        <w:rPr>
          <w:rFonts w:ascii="Gill Sans MT" w:hAnsi="Gill Sans MT"/>
        </w:rPr>
        <w:t xml:space="preserve"> Ratio Differ from More Commonly Tracked Metrics?</w:t>
      </w:r>
      <w:bookmarkEnd w:id="65"/>
      <w:r w:rsidRPr="00FD6064">
        <w:rPr>
          <w:rFonts w:ascii="Gill Sans MT" w:hAnsi="Gill Sans MT"/>
        </w:rPr>
        <w:t xml:space="preserve"> </w:t>
      </w:r>
    </w:p>
    <w:p w14:paraId="17591EB6" w14:textId="56843DDB" w:rsidR="008C090D" w:rsidRDefault="00AE7790">
      <w:pPr>
        <w:rPr>
          <w:rFonts w:ascii="Gill Sans MT" w:hAnsi="Gill Sans MT"/>
        </w:rPr>
      </w:pPr>
      <w:r w:rsidRPr="611E255A">
        <w:rPr>
          <w:rFonts w:ascii="Gill Sans MT" w:hAnsi="Gill Sans MT"/>
        </w:rPr>
        <w:t>As noted above, and validated through the country survey, there are several key metrics that are commonly used to track and analyze last</w:t>
      </w:r>
      <w:r w:rsidR="002F4AC3" w:rsidRPr="611E255A">
        <w:rPr>
          <w:rFonts w:ascii="Gill Sans MT" w:hAnsi="Gill Sans MT"/>
        </w:rPr>
        <w:t>-</w:t>
      </w:r>
      <w:r w:rsidRPr="611E255A">
        <w:rPr>
          <w:rFonts w:ascii="Gill Sans MT" w:hAnsi="Gill Sans MT"/>
        </w:rPr>
        <w:t xml:space="preserve">mile stock levels and availability. That said, the </w:t>
      </w:r>
      <w:r w:rsidR="00803D0F" w:rsidRPr="611E255A">
        <w:rPr>
          <w:rFonts w:ascii="Gill Sans MT" w:hAnsi="Gill Sans MT"/>
        </w:rPr>
        <w:t>i</w:t>
      </w:r>
      <w:r w:rsidRPr="611E255A">
        <w:rPr>
          <w:rFonts w:ascii="Gill Sans MT" w:hAnsi="Gill Sans MT"/>
        </w:rPr>
        <w:t xml:space="preserve">nventory </w:t>
      </w:r>
      <w:r w:rsidR="00803D0F" w:rsidRPr="611E255A">
        <w:rPr>
          <w:rFonts w:ascii="Gill Sans MT" w:hAnsi="Gill Sans MT"/>
        </w:rPr>
        <w:t>t</w:t>
      </w:r>
      <w:r w:rsidRPr="611E255A">
        <w:rPr>
          <w:rFonts w:ascii="Gill Sans MT" w:hAnsi="Gill Sans MT"/>
        </w:rPr>
        <w:t xml:space="preserve">urnover </w:t>
      </w:r>
      <w:r w:rsidR="00803D0F" w:rsidRPr="611E255A">
        <w:rPr>
          <w:rFonts w:ascii="Gill Sans MT" w:hAnsi="Gill Sans MT"/>
        </w:rPr>
        <w:t>r</w:t>
      </w:r>
      <w:r w:rsidRPr="611E255A">
        <w:rPr>
          <w:rFonts w:ascii="Gill Sans MT" w:hAnsi="Gill Sans MT"/>
        </w:rPr>
        <w:t xml:space="preserve">atio is a distinct metric that provides a different insight into inventory management and operational efficiency when compared to other more commonly used metrics </w:t>
      </w:r>
      <w:r w:rsidR="0059683D" w:rsidRPr="611E255A">
        <w:rPr>
          <w:rFonts w:ascii="Gill Sans MT" w:hAnsi="Gill Sans MT"/>
        </w:rPr>
        <w:t>such as MO</w:t>
      </w:r>
      <w:r w:rsidR="00AF70C0" w:rsidRPr="611E255A">
        <w:rPr>
          <w:rFonts w:ascii="Gill Sans MT" w:hAnsi="Gill Sans MT"/>
        </w:rPr>
        <w:t>S</w:t>
      </w:r>
      <w:r w:rsidRPr="611E255A">
        <w:rPr>
          <w:rFonts w:ascii="Gill Sans MT" w:hAnsi="Gill Sans MT"/>
        </w:rPr>
        <w:t xml:space="preserve">, </w:t>
      </w:r>
      <w:r w:rsidR="00FD348A" w:rsidRPr="611E255A">
        <w:rPr>
          <w:rFonts w:ascii="Gill Sans MT" w:hAnsi="Gill Sans MT"/>
        </w:rPr>
        <w:t>SOH</w:t>
      </w:r>
      <w:r w:rsidRPr="611E255A">
        <w:rPr>
          <w:rFonts w:ascii="Gill Sans MT" w:hAnsi="Gill Sans MT"/>
        </w:rPr>
        <w:t xml:space="preserve">, </w:t>
      </w:r>
      <w:r w:rsidR="00AF70C0" w:rsidRPr="611E255A">
        <w:rPr>
          <w:rFonts w:ascii="Gill Sans MT" w:hAnsi="Gill Sans MT"/>
        </w:rPr>
        <w:t xml:space="preserve">or </w:t>
      </w:r>
      <w:r w:rsidR="00FD348A" w:rsidRPr="611E255A">
        <w:rPr>
          <w:rFonts w:ascii="Gill Sans MT" w:hAnsi="Gill Sans MT"/>
        </w:rPr>
        <w:t>AMC</w:t>
      </w:r>
      <w:r w:rsidRPr="611E255A">
        <w:rPr>
          <w:rFonts w:ascii="Gill Sans MT" w:hAnsi="Gill Sans MT"/>
        </w:rPr>
        <w:t xml:space="preserve">. The use of </w:t>
      </w:r>
      <w:r w:rsidR="00AF70C0" w:rsidRPr="611E255A">
        <w:rPr>
          <w:rFonts w:ascii="Gill Sans MT" w:hAnsi="Gill Sans MT"/>
        </w:rPr>
        <w:t xml:space="preserve">inventory turnover ratio </w:t>
      </w:r>
      <w:r w:rsidRPr="611E255A">
        <w:rPr>
          <w:rFonts w:ascii="Gill Sans MT" w:hAnsi="Gill Sans MT"/>
        </w:rPr>
        <w:t>helps asse</w:t>
      </w:r>
      <w:r w:rsidR="00934DB8">
        <w:rPr>
          <w:rFonts w:ascii="Gill Sans MT" w:hAnsi="Gill Sans MT"/>
        </w:rPr>
        <w:t>s</w:t>
      </w:r>
      <w:r w:rsidRPr="611E255A">
        <w:rPr>
          <w:rFonts w:ascii="Gill Sans MT" w:hAnsi="Gill Sans MT"/>
        </w:rPr>
        <w:t xml:space="preserve">s inventory management </w:t>
      </w:r>
      <w:r w:rsidR="009E29CF" w:rsidRPr="611E255A">
        <w:rPr>
          <w:rFonts w:ascii="Gill Sans MT" w:hAnsi="Gill Sans MT"/>
        </w:rPr>
        <w:t xml:space="preserve">efficiency </w:t>
      </w:r>
      <w:r w:rsidRPr="611E255A">
        <w:rPr>
          <w:rFonts w:ascii="Gill Sans MT" w:hAnsi="Gill Sans MT"/>
        </w:rPr>
        <w:t>over a typically longer time horizon</w:t>
      </w:r>
      <w:r w:rsidR="00A656B4" w:rsidRPr="611E255A">
        <w:rPr>
          <w:rFonts w:ascii="Gill Sans MT" w:hAnsi="Gill Sans MT"/>
        </w:rPr>
        <w:t>,</w:t>
      </w:r>
      <w:r w:rsidRPr="611E255A">
        <w:rPr>
          <w:rFonts w:ascii="Gill Sans MT" w:hAnsi="Gill Sans MT"/>
        </w:rPr>
        <w:t xml:space="preserve"> </w:t>
      </w:r>
      <w:r w:rsidR="00250326" w:rsidRPr="611E255A">
        <w:rPr>
          <w:rFonts w:ascii="Gill Sans MT" w:hAnsi="Gill Sans MT"/>
        </w:rPr>
        <w:t>providing insight into</w:t>
      </w:r>
      <w:r w:rsidRPr="611E255A">
        <w:rPr>
          <w:rFonts w:ascii="Gill Sans MT" w:hAnsi="Gill Sans MT"/>
        </w:rPr>
        <w:t xml:space="preserve"> long-term patterns compared </w:t>
      </w:r>
      <w:r w:rsidR="00BC0D9A" w:rsidRPr="611E255A">
        <w:rPr>
          <w:rFonts w:ascii="Gill Sans MT" w:hAnsi="Gill Sans MT"/>
        </w:rPr>
        <w:t xml:space="preserve">to </w:t>
      </w:r>
      <w:r w:rsidRPr="611E255A">
        <w:rPr>
          <w:rFonts w:ascii="Gill Sans MT" w:hAnsi="Gill Sans MT"/>
        </w:rPr>
        <w:t xml:space="preserve">a more short-term snapshot (point-in-time or usually </w:t>
      </w:r>
      <w:r w:rsidR="00934DB8">
        <w:rPr>
          <w:rFonts w:ascii="Gill Sans MT" w:hAnsi="Gill Sans MT"/>
        </w:rPr>
        <w:t>three</w:t>
      </w:r>
      <w:r w:rsidR="00934DB8" w:rsidRPr="611E255A">
        <w:rPr>
          <w:rFonts w:ascii="Gill Sans MT" w:hAnsi="Gill Sans MT"/>
        </w:rPr>
        <w:t xml:space="preserve"> </w:t>
      </w:r>
      <w:r w:rsidRPr="611E255A">
        <w:rPr>
          <w:rFonts w:ascii="Gill Sans MT" w:hAnsi="Gill Sans MT"/>
        </w:rPr>
        <w:t xml:space="preserve">months for AMC). Evaluating the effectiveness of policies around minimum and maximum </w:t>
      </w:r>
      <w:proofErr w:type="gramStart"/>
      <w:r w:rsidRPr="611E255A">
        <w:rPr>
          <w:rFonts w:ascii="Gill Sans MT" w:hAnsi="Gill Sans MT"/>
        </w:rPr>
        <w:t>amounts of stock</w:t>
      </w:r>
      <w:proofErr w:type="gramEnd"/>
      <w:r w:rsidRPr="611E255A">
        <w:rPr>
          <w:rFonts w:ascii="Gill Sans MT" w:hAnsi="Gill Sans MT"/>
        </w:rPr>
        <w:t xml:space="preserve">, along with the frequency and quantity of orders, becomes an easy task when monitoring </w:t>
      </w:r>
      <w:r w:rsidR="00F37D32" w:rsidRPr="611E255A">
        <w:rPr>
          <w:rFonts w:ascii="Gill Sans MT" w:hAnsi="Gill Sans MT"/>
        </w:rPr>
        <w:t>inventory turnover</w:t>
      </w:r>
      <w:r w:rsidR="77F393E7" w:rsidRPr="611E255A">
        <w:rPr>
          <w:rFonts w:ascii="Gill Sans MT" w:hAnsi="Gill Sans MT"/>
        </w:rPr>
        <w:t xml:space="preserve"> </w:t>
      </w:r>
      <w:r w:rsidRPr="611E255A">
        <w:rPr>
          <w:rFonts w:ascii="Gill Sans MT" w:hAnsi="Gill Sans MT"/>
        </w:rPr>
        <w:t>on a regular basis. I</w:t>
      </w:r>
      <w:r w:rsidR="00F37D32" w:rsidRPr="611E255A">
        <w:rPr>
          <w:rFonts w:ascii="Gill Sans MT" w:hAnsi="Gill Sans MT"/>
        </w:rPr>
        <w:t>nventory turnover ratio</w:t>
      </w:r>
      <w:r w:rsidRPr="611E255A">
        <w:rPr>
          <w:rFonts w:ascii="Gill Sans MT" w:hAnsi="Gill Sans MT"/>
        </w:rPr>
        <w:t xml:space="preserve"> provides a broader view of stock holding efficiency over a period of typically one year</w:t>
      </w:r>
      <w:r w:rsidR="00B34573" w:rsidRPr="611E255A">
        <w:rPr>
          <w:rFonts w:ascii="Gill Sans MT" w:hAnsi="Gill Sans MT"/>
        </w:rPr>
        <w:t>,</w:t>
      </w:r>
      <w:r w:rsidRPr="611E255A">
        <w:rPr>
          <w:rFonts w:ascii="Gill Sans MT" w:hAnsi="Gill Sans MT"/>
        </w:rPr>
        <w:t xml:space="preserve"> while commonly used metrics like </w:t>
      </w:r>
      <w:r w:rsidR="007D4CEE" w:rsidRPr="611E255A">
        <w:rPr>
          <w:rFonts w:ascii="Gill Sans MT" w:hAnsi="Gill Sans MT"/>
        </w:rPr>
        <w:t>MOS</w:t>
      </w:r>
      <w:r w:rsidRPr="611E255A">
        <w:rPr>
          <w:rFonts w:ascii="Gill Sans MT" w:hAnsi="Gill Sans MT"/>
        </w:rPr>
        <w:t xml:space="preserve"> or </w:t>
      </w:r>
      <w:r w:rsidR="007D4CEE" w:rsidRPr="611E255A">
        <w:rPr>
          <w:rFonts w:ascii="Gill Sans MT" w:hAnsi="Gill Sans MT"/>
        </w:rPr>
        <w:t>SOH</w:t>
      </w:r>
      <w:r w:rsidRPr="611E255A">
        <w:rPr>
          <w:rFonts w:ascii="Gill Sans MT" w:hAnsi="Gill Sans MT"/>
        </w:rPr>
        <w:t xml:space="preserve"> provide a snapshot of inventory sufficiency. </w:t>
      </w:r>
      <w:sdt>
        <w:sdtPr>
          <w:rPr>
            <w:rFonts w:ascii="Gill Sans MT" w:hAnsi="Gill Sans MT"/>
          </w:rPr>
          <w:tag w:val="goog_rdk_70"/>
          <w:id w:val="-245576419"/>
        </w:sdtPr>
        <w:sdtContent>
          <w:commentRangeStart w:id="66"/>
        </w:sdtContent>
      </w:sdt>
      <w:r w:rsidRPr="611E255A">
        <w:rPr>
          <w:rFonts w:ascii="Gill Sans MT" w:hAnsi="Gill Sans MT"/>
          <w:b/>
          <w:bCs/>
          <w:i/>
          <w:iCs/>
        </w:rPr>
        <w:t xml:space="preserve">For this reason, </w:t>
      </w:r>
      <w:r w:rsidR="003821E8" w:rsidRPr="611E255A">
        <w:rPr>
          <w:rFonts w:ascii="Gill Sans MT" w:hAnsi="Gill Sans MT"/>
          <w:b/>
          <w:bCs/>
          <w:i/>
          <w:iCs/>
        </w:rPr>
        <w:t>i</w:t>
      </w:r>
      <w:r w:rsidR="002F2534" w:rsidRPr="611E255A">
        <w:rPr>
          <w:rFonts w:ascii="Gill Sans MT" w:hAnsi="Gill Sans MT"/>
          <w:b/>
          <w:bCs/>
          <w:i/>
          <w:iCs/>
        </w:rPr>
        <w:t>nventory turnover</w:t>
      </w:r>
      <w:r w:rsidR="370FDE4A" w:rsidRPr="611E255A">
        <w:rPr>
          <w:rFonts w:ascii="Gill Sans MT" w:hAnsi="Gill Sans MT"/>
          <w:b/>
          <w:bCs/>
          <w:i/>
          <w:iCs/>
        </w:rPr>
        <w:t xml:space="preserve"> ratio</w:t>
      </w:r>
      <w:r w:rsidR="003821E8" w:rsidRPr="611E255A">
        <w:rPr>
          <w:rFonts w:ascii="Gill Sans MT" w:hAnsi="Gill Sans MT"/>
          <w:b/>
          <w:bCs/>
          <w:i/>
          <w:iCs/>
        </w:rPr>
        <w:t xml:space="preserve"> </w:t>
      </w:r>
      <w:r w:rsidRPr="611E255A">
        <w:rPr>
          <w:rFonts w:ascii="Gill Sans MT" w:hAnsi="Gill Sans MT"/>
          <w:b/>
          <w:bCs/>
          <w:i/>
          <w:iCs/>
        </w:rPr>
        <w:t xml:space="preserve">may be a better metric </w:t>
      </w:r>
      <w:r w:rsidR="002F2534" w:rsidRPr="611E255A">
        <w:rPr>
          <w:rFonts w:ascii="Gill Sans MT" w:hAnsi="Gill Sans MT"/>
          <w:b/>
          <w:bCs/>
          <w:i/>
          <w:iCs/>
        </w:rPr>
        <w:t xml:space="preserve">for </w:t>
      </w:r>
      <w:r w:rsidRPr="611E255A">
        <w:rPr>
          <w:rFonts w:ascii="Gill Sans MT" w:hAnsi="Gill Sans MT"/>
          <w:b/>
          <w:bCs/>
          <w:i/>
          <w:iCs/>
        </w:rPr>
        <w:t>monitor</w:t>
      </w:r>
      <w:r w:rsidR="002F2534" w:rsidRPr="611E255A">
        <w:rPr>
          <w:rFonts w:ascii="Gill Sans MT" w:hAnsi="Gill Sans MT"/>
          <w:b/>
          <w:bCs/>
          <w:i/>
          <w:iCs/>
        </w:rPr>
        <w:t>ing</w:t>
      </w:r>
      <w:r w:rsidRPr="611E255A">
        <w:rPr>
          <w:rFonts w:ascii="Gill Sans MT" w:hAnsi="Gill Sans MT"/>
          <w:b/>
          <w:bCs/>
          <w:i/>
          <w:iCs/>
        </w:rPr>
        <w:t xml:space="preserve"> the overall strength and health of the supply chain on a routine basis, whereas some of the other metrics are typically used to address shorter-term concerns.</w:t>
      </w:r>
      <w:r w:rsidRPr="611E255A">
        <w:rPr>
          <w:rFonts w:ascii="Gill Sans MT" w:hAnsi="Gill Sans MT"/>
          <w:b/>
          <w:bCs/>
        </w:rPr>
        <w:t xml:space="preserve"> </w:t>
      </w:r>
      <w:commentRangeEnd w:id="66"/>
      <w:r>
        <w:rPr>
          <w:rStyle w:val="CommentReference"/>
        </w:rPr>
        <w:commentReference w:id="66"/>
      </w:r>
      <w:r w:rsidRPr="611E255A">
        <w:rPr>
          <w:rFonts w:ascii="Gill Sans MT" w:hAnsi="Gill Sans MT"/>
        </w:rPr>
        <w:t xml:space="preserve">Since each of these measures </w:t>
      </w:r>
      <w:r w:rsidR="39D6682E" w:rsidRPr="611E255A">
        <w:rPr>
          <w:rFonts w:ascii="Gill Sans MT" w:hAnsi="Gill Sans MT"/>
        </w:rPr>
        <w:t xml:space="preserve">is </w:t>
      </w:r>
      <w:r w:rsidRPr="611E255A">
        <w:rPr>
          <w:rFonts w:ascii="Gill Sans MT" w:hAnsi="Gill Sans MT"/>
        </w:rPr>
        <w:t>used for a different purpose to ensure a well-maintained supply chain, they do not replace each other but complement</w:t>
      </w:r>
      <w:sdt>
        <w:sdtPr>
          <w:rPr>
            <w:rFonts w:ascii="Gill Sans MT" w:hAnsi="Gill Sans MT"/>
          </w:rPr>
          <w:tag w:val="goog_rdk_71"/>
          <w:id w:val="1800416656"/>
        </w:sdtPr>
        <w:sdtContent/>
      </w:sdt>
      <w:r w:rsidRPr="611E255A">
        <w:rPr>
          <w:rFonts w:ascii="Gill Sans MT" w:hAnsi="Gill Sans MT"/>
        </w:rPr>
        <w:t xml:space="preserve"> each other </w:t>
      </w:r>
      <w:proofErr w:type="gramStart"/>
      <w:r w:rsidRPr="611E255A">
        <w:rPr>
          <w:rFonts w:ascii="Gill Sans MT" w:hAnsi="Gill Sans MT"/>
        </w:rPr>
        <w:t>in</w:t>
      </w:r>
      <w:proofErr w:type="gramEnd"/>
      <w:r w:rsidRPr="611E255A">
        <w:rPr>
          <w:rFonts w:ascii="Gill Sans MT" w:hAnsi="Gill Sans MT"/>
        </w:rPr>
        <w:t xml:space="preserve"> providing a full picture of last-mile stock management.</w:t>
      </w:r>
    </w:p>
    <w:p w14:paraId="69670622" w14:textId="61E7F483" w:rsidR="00BF7A87" w:rsidRPr="00FD6064" w:rsidRDefault="33CFE907" w:rsidP="00BF7A87">
      <w:pPr>
        <w:spacing w:before="240"/>
        <w:rPr>
          <w:rFonts w:ascii="Gill Sans MT" w:hAnsi="Gill Sans MT"/>
          <w:highlight w:val="yellow"/>
        </w:rPr>
      </w:pPr>
      <w:r w:rsidRPr="611E255A">
        <w:rPr>
          <w:rFonts w:ascii="Gill Sans MT" w:hAnsi="Gill Sans MT"/>
        </w:rPr>
        <w:t>The next section will cover how to generate and analyze the inventory turnover</w:t>
      </w:r>
      <w:r w:rsidR="1E57D191" w:rsidRPr="611E255A">
        <w:rPr>
          <w:rFonts w:ascii="Gill Sans MT" w:hAnsi="Gill Sans MT"/>
        </w:rPr>
        <w:t xml:space="preserve"> ratio</w:t>
      </w:r>
      <w:r w:rsidRPr="611E255A">
        <w:rPr>
          <w:rFonts w:ascii="Gill Sans MT" w:hAnsi="Gill Sans MT"/>
        </w:rPr>
        <w:t xml:space="preserve"> metric alongside other common last-mile KPIs. It will introduce a tool that has been developed to process inventory turn</w:t>
      </w:r>
      <w:r w:rsidR="00CF6EE8">
        <w:rPr>
          <w:rFonts w:ascii="Gill Sans MT" w:hAnsi="Gill Sans MT"/>
        </w:rPr>
        <w:t>over ratio</w:t>
      </w:r>
      <w:r w:rsidRPr="611E255A">
        <w:rPr>
          <w:rFonts w:ascii="Gill Sans MT" w:hAnsi="Gill Sans MT"/>
        </w:rPr>
        <w:t>s using eLMIS data and policy inputs. It walks through an example using sample data to demonstrate how users at various levels of the supply chain and for different purposes might interact with the various representations of inventory turn</w:t>
      </w:r>
      <w:r w:rsidR="1E048A5E" w:rsidRPr="611E255A">
        <w:rPr>
          <w:rFonts w:ascii="Gill Sans MT" w:hAnsi="Gill Sans MT"/>
        </w:rPr>
        <w:t>over</w:t>
      </w:r>
      <w:r w:rsidRPr="611E255A">
        <w:rPr>
          <w:rFonts w:ascii="Gill Sans MT" w:hAnsi="Gill Sans MT"/>
        </w:rPr>
        <w:t xml:space="preserve"> analysis.</w:t>
      </w:r>
    </w:p>
    <w:p w14:paraId="71B4E686" w14:textId="77777777" w:rsidR="00BF7A87" w:rsidRPr="00FD6064" w:rsidRDefault="00BF7A87">
      <w:pPr>
        <w:rPr>
          <w:rFonts w:ascii="Gill Sans MT" w:hAnsi="Gill Sans MT"/>
        </w:rPr>
      </w:pPr>
    </w:p>
    <w:p w14:paraId="52883243" w14:textId="77777777" w:rsidR="00601FD0" w:rsidRPr="00FD6064" w:rsidRDefault="00601FD0">
      <w:pPr>
        <w:rPr>
          <w:rFonts w:ascii="Gill Sans MT" w:hAnsi="Gill Sans MT"/>
        </w:rPr>
      </w:pPr>
    </w:p>
    <w:p w14:paraId="187125EE" w14:textId="77777777" w:rsidR="00601FD0" w:rsidRPr="00FD6064" w:rsidRDefault="00601FD0">
      <w:pPr>
        <w:rPr>
          <w:rFonts w:ascii="Gill Sans MT" w:hAnsi="Gill Sans MT"/>
        </w:rPr>
      </w:pPr>
    </w:p>
    <w:p w14:paraId="25733C01" w14:textId="77777777" w:rsidR="00601FD0" w:rsidRPr="00FD6064" w:rsidRDefault="00601FD0">
      <w:pPr>
        <w:rPr>
          <w:rFonts w:ascii="Gill Sans MT" w:hAnsi="Gill Sans MT"/>
        </w:rPr>
      </w:pPr>
    </w:p>
    <w:p w14:paraId="44E43B0D" w14:textId="77777777" w:rsidR="00601FD0" w:rsidRPr="00FD6064" w:rsidRDefault="00601FD0">
      <w:pPr>
        <w:rPr>
          <w:rFonts w:ascii="Gill Sans MT" w:hAnsi="Gill Sans MT"/>
        </w:rPr>
      </w:pPr>
    </w:p>
    <w:p w14:paraId="6C8B3596" w14:textId="77777777" w:rsidR="00601FD0" w:rsidRPr="00FD6064" w:rsidRDefault="00601FD0">
      <w:pPr>
        <w:rPr>
          <w:rFonts w:ascii="Gill Sans MT" w:hAnsi="Gill Sans MT"/>
        </w:rPr>
      </w:pPr>
    </w:p>
    <w:p w14:paraId="2C56A729" w14:textId="77777777" w:rsidR="00601FD0" w:rsidRPr="00FD6064" w:rsidRDefault="00601FD0">
      <w:pPr>
        <w:rPr>
          <w:rFonts w:ascii="Gill Sans MT" w:hAnsi="Gill Sans MT"/>
        </w:rPr>
      </w:pPr>
    </w:p>
    <w:p w14:paraId="6A023AC7" w14:textId="77777777" w:rsidR="00601FD0" w:rsidRPr="00FD6064" w:rsidRDefault="00601FD0">
      <w:pPr>
        <w:rPr>
          <w:rFonts w:ascii="Gill Sans MT" w:hAnsi="Gill Sans MT"/>
        </w:rPr>
      </w:pPr>
    </w:p>
    <w:p w14:paraId="1BB030B5" w14:textId="77777777" w:rsidR="00601FD0" w:rsidRPr="00FD6064" w:rsidRDefault="00601FD0">
      <w:pPr>
        <w:rPr>
          <w:rFonts w:ascii="Gill Sans MT" w:hAnsi="Gill Sans MT"/>
        </w:rPr>
      </w:pPr>
    </w:p>
    <w:p w14:paraId="043D2DBF" w14:textId="77777777" w:rsidR="00601FD0" w:rsidRPr="00FD6064" w:rsidRDefault="00601FD0">
      <w:pPr>
        <w:rPr>
          <w:rFonts w:ascii="Gill Sans MT" w:hAnsi="Gill Sans MT"/>
        </w:rPr>
      </w:pPr>
    </w:p>
    <w:p w14:paraId="2B17208C" w14:textId="77777777" w:rsidR="00601FD0" w:rsidRPr="00FD6064" w:rsidRDefault="00601FD0">
      <w:pPr>
        <w:rPr>
          <w:rFonts w:ascii="Gill Sans MT" w:hAnsi="Gill Sans MT"/>
        </w:rPr>
      </w:pPr>
    </w:p>
    <w:p w14:paraId="2A1C85F0" w14:textId="77777777" w:rsidR="00601FD0" w:rsidRPr="00FD6064" w:rsidRDefault="00601FD0">
      <w:pPr>
        <w:rPr>
          <w:rFonts w:ascii="Gill Sans MT" w:hAnsi="Gill Sans MT"/>
        </w:rPr>
      </w:pPr>
    </w:p>
    <w:p w14:paraId="6B1A8986" w14:textId="01799592" w:rsidR="00B44242" w:rsidRDefault="00B44242" w:rsidP="531678C4">
      <w:pPr>
        <w:widowControl w:val="0"/>
        <w:spacing w:before="89" w:after="0" w:line="261" w:lineRule="auto"/>
        <w:sectPr w:rsidR="00B44242">
          <w:headerReference w:type="even" r:id="rId36"/>
          <w:headerReference w:type="default" r:id="rId37"/>
          <w:headerReference w:type="first" r:id="rId38"/>
          <w:footerReference w:type="first" r:id="rId39"/>
          <w:pgSz w:w="12240" w:h="15840"/>
          <w:pgMar w:top="1440" w:right="1440" w:bottom="1440" w:left="1440" w:header="720" w:footer="720" w:gutter="0"/>
          <w:cols w:space="720"/>
        </w:sectPr>
      </w:pPr>
    </w:p>
    <w:tbl>
      <w:tblPr>
        <w:tblStyle w:val="a3"/>
        <w:tblW w:w="998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20" w:firstRow="1" w:lastRow="0" w:firstColumn="0" w:lastColumn="0" w:noHBand="0" w:noVBand="0"/>
      </w:tblPr>
      <w:tblGrid>
        <w:gridCol w:w="1520"/>
        <w:gridCol w:w="2070"/>
        <w:gridCol w:w="1350"/>
        <w:gridCol w:w="2970"/>
        <w:gridCol w:w="2070"/>
      </w:tblGrid>
      <w:tr w:rsidR="008C090D" w:rsidRPr="00FD6064" w14:paraId="17591EB8" w14:textId="77777777" w:rsidTr="004E110C">
        <w:trPr>
          <w:trHeight w:val="388"/>
          <w:jc w:val="center"/>
        </w:trPr>
        <w:tc>
          <w:tcPr>
            <w:tcW w:w="9980" w:type="dxa"/>
            <w:gridSpan w:val="5"/>
            <w:shd w:val="clear" w:color="auto" w:fill="C9D6ED"/>
          </w:tcPr>
          <w:p w14:paraId="17591EB7" w14:textId="122EE28B" w:rsidR="008C090D" w:rsidRPr="00FD6064" w:rsidRDefault="00AE7790">
            <w:pPr>
              <w:widowControl w:val="0"/>
              <w:spacing w:before="89" w:after="0" w:line="261" w:lineRule="auto"/>
              <w:ind w:left="12" w:right="73"/>
              <w:jc w:val="center"/>
              <w:rPr>
                <w:rFonts w:ascii="Gill Sans MT" w:hAnsi="Gill Sans MT"/>
                <w:b/>
                <w:color w:val="58595B"/>
                <w:sz w:val="24"/>
                <w:szCs w:val="24"/>
              </w:rPr>
            </w:pPr>
            <w:r w:rsidRPr="00FD6064">
              <w:rPr>
                <w:rFonts w:ascii="Gill Sans MT" w:hAnsi="Gill Sans MT"/>
                <w:b/>
                <w:color w:val="58595B"/>
                <w:sz w:val="24"/>
                <w:szCs w:val="24"/>
              </w:rPr>
              <w:lastRenderedPageBreak/>
              <w:t xml:space="preserve">Exhibit </w:t>
            </w:r>
            <w:r w:rsidR="00F337A0" w:rsidRPr="00FD6064">
              <w:rPr>
                <w:rFonts w:ascii="Gill Sans MT" w:hAnsi="Gill Sans MT"/>
                <w:b/>
                <w:color w:val="58595B"/>
                <w:sz w:val="24"/>
                <w:szCs w:val="24"/>
              </w:rPr>
              <w:t>2</w:t>
            </w:r>
            <w:r w:rsidRPr="00FD6064">
              <w:rPr>
                <w:rFonts w:ascii="Gill Sans MT" w:hAnsi="Gill Sans MT"/>
                <w:b/>
                <w:color w:val="58595B"/>
                <w:sz w:val="24"/>
                <w:szCs w:val="24"/>
              </w:rPr>
              <w:t xml:space="preserve">. </w:t>
            </w:r>
            <w:r w:rsidR="006A53FB">
              <w:rPr>
                <w:rFonts w:ascii="Gill Sans MT" w:hAnsi="Gill Sans MT"/>
              </w:rPr>
              <w:t xml:space="preserve">     </w:t>
            </w:r>
            <w:commentRangeStart w:id="67"/>
            <w:commentRangeStart w:id="68"/>
            <w:r w:rsidRPr="00FD6064">
              <w:rPr>
                <w:rFonts w:ascii="Gill Sans MT" w:hAnsi="Gill Sans MT"/>
                <w:b/>
                <w:color w:val="58595B"/>
                <w:sz w:val="24"/>
                <w:szCs w:val="24"/>
              </w:rPr>
              <w:t>Comparison</w:t>
            </w:r>
            <w:commentRangeEnd w:id="67"/>
            <w:r w:rsidRPr="00FD6064">
              <w:rPr>
                <w:rFonts w:ascii="Gill Sans MT" w:hAnsi="Gill Sans MT"/>
              </w:rPr>
              <w:commentReference w:id="67"/>
            </w:r>
            <w:commentRangeEnd w:id="68"/>
            <w:r w:rsidR="00830621" w:rsidRPr="00FD6064">
              <w:rPr>
                <w:rStyle w:val="CommentReference"/>
                <w:rFonts w:ascii="Gill Sans MT" w:eastAsia="Calibri" w:hAnsi="Gill Sans MT" w:cs="Calibri"/>
              </w:rPr>
              <w:commentReference w:id="68"/>
            </w:r>
            <w:r w:rsidRPr="00FD6064">
              <w:rPr>
                <w:rFonts w:ascii="Gill Sans MT" w:hAnsi="Gill Sans MT"/>
                <w:b/>
                <w:color w:val="58595B"/>
                <w:sz w:val="24"/>
                <w:szCs w:val="24"/>
              </w:rPr>
              <w:t xml:space="preserve"> and </w:t>
            </w:r>
            <w:r w:rsidR="00A41B14">
              <w:rPr>
                <w:rFonts w:ascii="Gill Sans MT" w:hAnsi="Gill Sans MT"/>
                <w:b/>
                <w:color w:val="58595B"/>
                <w:sz w:val="24"/>
                <w:szCs w:val="24"/>
              </w:rPr>
              <w:t>U</w:t>
            </w:r>
            <w:r w:rsidR="00A41B14" w:rsidRPr="00FD6064">
              <w:rPr>
                <w:rFonts w:ascii="Gill Sans MT" w:hAnsi="Gill Sans MT"/>
                <w:b/>
                <w:color w:val="58595B"/>
                <w:sz w:val="24"/>
                <w:szCs w:val="24"/>
              </w:rPr>
              <w:t xml:space="preserve">sage </w:t>
            </w:r>
            <w:r w:rsidRPr="00FD6064">
              <w:rPr>
                <w:rFonts w:ascii="Gill Sans MT" w:hAnsi="Gill Sans MT"/>
                <w:b/>
                <w:color w:val="58595B"/>
                <w:sz w:val="24"/>
                <w:szCs w:val="24"/>
              </w:rPr>
              <w:t xml:space="preserve">of </w:t>
            </w:r>
            <w:r w:rsidR="00A41B14">
              <w:rPr>
                <w:rFonts w:ascii="Gill Sans MT" w:hAnsi="Gill Sans MT"/>
                <w:b/>
                <w:color w:val="58595B"/>
                <w:sz w:val="24"/>
                <w:szCs w:val="24"/>
              </w:rPr>
              <w:t>D</w:t>
            </w:r>
            <w:r w:rsidRPr="00FD6064">
              <w:rPr>
                <w:rFonts w:ascii="Gill Sans MT" w:hAnsi="Gill Sans MT"/>
                <w:b/>
                <w:color w:val="58595B"/>
                <w:sz w:val="24"/>
                <w:szCs w:val="24"/>
              </w:rPr>
              <w:t xml:space="preserve">ifferent </w:t>
            </w:r>
            <w:r w:rsidR="00A41B14">
              <w:rPr>
                <w:rFonts w:ascii="Gill Sans MT" w:hAnsi="Gill Sans MT"/>
                <w:b/>
                <w:color w:val="58595B"/>
                <w:sz w:val="24"/>
                <w:szCs w:val="24"/>
              </w:rPr>
              <w:t>M</w:t>
            </w:r>
            <w:r w:rsidRPr="00FD6064">
              <w:rPr>
                <w:rFonts w:ascii="Gill Sans MT" w:hAnsi="Gill Sans MT"/>
                <w:b/>
                <w:color w:val="58595B"/>
                <w:sz w:val="24"/>
                <w:szCs w:val="24"/>
              </w:rPr>
              <w:t>etrics</w:t>
            </w:r>
          </w:p>
        </w:tc>
      </w:tr>
      <w:tr w:rsidR="000B2B51" w:rsidRPr="00FD6064" w14:paraId="17591EBE" w14:textId="77777777" w:rsidTr="004E110C">
        <w:trPr>
          <w:trHeight w:val="388"/>
          <w:jc w:val="center"/>
        </w:trPr>
        <w:tc>
          <w:tcPr>
            <w:tcW w:w="1520" w:type="dxa"/>
            <w:shd w:val="clear" w:color="auto" w:fill="C9D6ED"/>
          </w:tcPr>
          <w:p w14:paraId="17591EB9" w14:textId="77777777" w:rsidR="008C090D" w:rsidRPr="00FD6064" w:rsidRDefault="00AE7790">
            <w:pPr>
              <w:widowControl w:val="0"/>
              <w:spacing w:before="89" w:after="0" w:line="261" w:lineRule="auto"/>
              <w:ind w:left="91" w:right="73"/>
              <w:jc w:val="center"/>
              <w:rPr>
                <w:rFonts w:ascii="Gill Sans MT" w:hAnsi="Gill Sans MT"/>
                <w:b/>
                <w:color w:val="58595B"/>
                <w:sz w:val="20"/>
                <w:szCs w:val="20"/>
              </w:rPr>
            </w:pPr>
            <w:r w:rsidRPr="00FD6064">
              <w:rPr>
                <w:rFonts w:ascii="Gill Sans MT" w:hAnsi="Gill Sans MT"/>
                <w:b/>
                <w:color w:val="58595B"/>
                <w:sz w:val="20"/>
                <w:szCs w:val="20"/>
              </w:rPr>
              <w:t>Metric</w:t>
            </w:r>
          </w:p>
        </w:tc>
        <w:tc>
          <w:tcPr>
            <w:tcW w:w="2070" w:type="dxa"/>
            <w:shd w:val="clear" w:color="auto" w:fill="C9D6ED"/>
          </w:tcPr>
          <w:p w14:paraId="17591EBA" w14:textId="77777777" w:rsidR="008C090D" w:rsidRPr="00FD6064" w:rsidRDefault="00AE7790">
            <w:pPr>
              <w:widowControl w:val="0"/>
              <w:spacing w:before="89" w:after="0" w:line="261" w:lineRule="auto"/>
              <w:ind w:left="12" w:right="73"/>
              <w:jc w:val="center"/>
              <w:rPr>
                <w:rFonts w:ascii="Gill Sans MT" w:hAnsi="Gill Sans MT"/>
                <w:b/>
                <w:color w:val="58595B"/>
                <w:sz w:val="20"/>
                <w:szCs w:val="20"/>
              </w:rPr>
            </w:pPr>
            <w:r w:rsidRPr="00FD6064">
              <w:rPr>
                <w:rFonts w:ascii="Gill Sans MT" w:hAnsi="Gill Sans MT"/>
                <w:b/>
                <w:color w:val="58595B"/>
                <w:sz w:val="20"/>
                <w:szCs w:val="20"/>
              </w:rPr>
              <w:t>Definition</w:t>
            </w:r>
          </w:p>
        </w:tc>
        <w:tc>
          <w:tcPr>
            <w:tcW w:w="1350" w:type="dxa"/>
            <w:shd w:val="clear" w:color="auto" w:fill="C9D6ED"/>
          </w:tcPr>
          <w:p w14:paraId="17591EBB" w14:textId="77777777" w:rsidR="008C090D" w:rsidRPr="00FD6064" w:rsidRDefault="00AE7790">
            <w:pPr>
              <w:widowControl w:val="0"/>
              <w:spacing w:before="89" w:after="0" w:line="261" w:lineRule="auto"/>
              <w:ind w:left="12" w:right="73"/>
              <w:jc w:val="center"/>
              <w:rPr>
                <w:rFonts w:ascii="Gill Sans MT" w:hAnsi="Gill Sans MT"/>
                <w:b/>
                <w:color w:val="58595B"/>
                <w:sz w:val="20"/>
                <w:szCs w:val="20"/>
              </w:rPr>
            </w:pPr>
            <w:r w:rsidRPr="00FD6064">
              <w:rPr>
                <w:rFonts w:ascii="Gill Sans MT" w:hAnsi="Gill Sans MT"/>
                <w:b/>
                <w:color w:val="58595B"/>
                <w:sz w:val="20"/>
                <w:szCs w:val="20"/>
              </w:rPr>
              <w:t>Formula</w:t>
            </w:r>
          </w:p>
        </w:tc>
        <w:tc>
          <w:tcPr>
            <w:tcW w:w="2970" w:type="dxa"/>
            <w:shd w:val="clear" w:color="auto" w:fill="C9D6ED"/>
          </w:tcPr>
          <w:p w14:paraId="17591EBC" w14:textId="77777777" w:rsidR="008C090D" w:rsidRPr="00FD6064" w:rsidRDefault="00AE7790">
            <w:pPr>
              <w:widowControl w:val="0"/>
              <w:spacing w:before="89" w:after="0" w:line="261" w:lineRule="auto"/>
              <w:ind w:left="12" w:right="73"/>
              <w:jc w:val="center"/>
              <w:rPr>
                <w:rFonts w:ascii="Gill Sans MT" w:hAnsi="Gill Sans MT"/>
                <w:b/>
                <w:color w:val="58595B"/>
                <w:sz w:val="20"/>
                <w:szCs w:val="20"/>
              </w:rPr>
            </w:pPr>
            <w:r w:rsidRPr="00FD6064">
              <w:rPr>
                <w:rFonts w:ascii="Gill Sans MT" w:hAnsi="Gill Sans MT"/>
                <w:b/>
                <w:color w:val="58595B"/>
                <w:sz w:val="20"/>
                <w:szCs w:val="20"/>
              </w:rPr>
              <w:t>Insight</w:t>
            </w:r>
          </w:p>
        </w:tc>
        <w:tc>
          <w:tcPr>
            <w:tcW w:w="2070" w:type="dxa"/>
            <w:shd w:val="clear" w:color="auto" w:fill="C9D6ED"/>
          </w:tcPr>
          <w:p w14:paraId="17591EBD" w14:textId="77777777" w:rsidR="008C090D" w:rsidRPr="00FD6064" w:rsidRDefault="00AE7790">
            <w:pPr>
              <w:widowControl w:val="0"/>
              <w:spacing w:before="89" w:after="0" w:line="261" w:lineRule="auto"/>
              <w:ind w:left="11" w:right="73"/>
              <w:jc w:val="center"/>
              <w:rPr>
                <w:rFonts w:ascii="Gill Sans MT" w:hAnsi="Gill Sans MT"/>
                <w:b/>
                <w:color w:val="58595B"/>
                <w:sz w:val="20"/>
                <w:szCs w:val="20"/>
              </w:rPr>
            </w:pPr>
            <w:r w:rsidRPr="00FD6064">
              <w:rPr>
                <w:rFonts w:ascii="Gill Sans MT" w:hAnsi="Gill Sans MT"/>
                <w:b/>
                <w:color w:val="58595B"/>
                <w:sz w:val="20"/>
                <w:szCs w:val="20"/>
              </w:rPr>
              <w:t>Usage</w:t>
            </w:r>
          </w:p>
        </w:tc>
      </w:tr>
      <w:tr w:rsidR="000B2B51" w:rsidRPr="00FD6064" w14:paraId="17591ED3" w14:textId="77777777" w:rsidTr="004E110C">
        <w:trPr>
          <w:trHeight w:val="3207"/>
          <w:jc w:val="center"/>
        </w:trPr>
        <w:tc>
          <w:tcPr>
            <w:tcW w:w="1520" w:type="dxa"/>
            <w:shd w:val="clear" w:color="auto" w:fill="C9D6ED"/>
          </w:tcPr>
          <w:p w14:paraId="17591EBF"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C1" w14:textId="77777777" w:rsidR="008C090D" w:rsidRPr="00FD6064" w:rsidRDefault="008C090D" w:rsidP="004E110C">
            <w:pPr>
              <w:widowControl w:val="0"/>
              <w:spacing w:before="147" w:after="0" w:line="240" w:lineRule="auto"/>
              <w:rPr>
                <w:rFonts w:ascii="Gill Sans MT" w:eastAsia="Times New Roman" w:hAnsi="Gill Sans MT" w:cs="Times New Roman"/>
                <w:sz w:val="20"/>
                <w:szCs w:val="20"/>
              </w:rPr>
            </w:pPr>
          </w:p>
          <w:p w14:paraId="17591EC2" w14:textId="3C853497" w:rsidR="008C090D" w:rsidRPr="00FD6064" w:rsidRDefault="00AE7790">
            <w:pPr>
              <w:widowControl w:val="0"/>
              <w:spacing w:before="89" w:after="0" w:line="261" w:lineRule="auto"/>
              <w:ind w:left="91" w:right="73"/>
              <w:jc w:val="center"/>
              <w:rPr>
                <w:rFonts w:ascii="Gill Sans MT" w:hAnsi="Gill Sans MT"/>
                <w:b/>
                <w:sz w:val="20"/>
                <w:szCs w:val="20"/>
              </w:rPr>
            </w:pPr>
            <w:r w:rsidRPr="00FD6064">
              <w:rPr>
                <w:rFonts w:ascii="Gill Sans MT" w:hAnsi="Gill Sans MT"/>
                <w:b/>
                <w:color w:val="58595B"/>
                <w:sz w:val="20"/>
                <w:szCs w:val="20"/>
              </w:rPr>
              <w:t xml:space="preserve">Inventory Turnover Ratio  </w:t>
            </w:r>
            <w:r w:rsidRPr="00FD6064">
              <w:rPr>
                <w:rFonts w:ascii="Gill Sans MT" w:hAnsi="Gill Sans MT"/>
                <w:b/>
                <w:color w:val="58595B"/>
                <w:sz w:val="20"/>
                <w:szCs w:val="20"/>
              </w:rPr>
              <w:br/>
              <w:t xml:space="preserve">or </w:t>
            </w:r>
            <w:r w:rsidRPr="00FD6064">
              <w:rPr>
                <w:rFonts w:ascii="Gill Sans MT" w:hAnsi="Gill Sans MT"/>
                <w:b/>
                <w:color w:val="58595B"/>
                <w:sz w:val="20"/>
                <w:szCs w:val="20"/>
              </w:rPr>
              <w:br/>
              <w:t xml:space="preserve">Unit Turnover </w:t>
            </w:r>
            <w:r w:rsidR="00D90223">
              <w:rPr>
                <w:rFonts w:ascii="Gill Sans MT" w:hAnsi="Gill Sans MT"/>
                <w:b/>
                <w:color w:val="58595B"/>
                <w:sz w:val="20"/>
                <w:szCs w:val="20"/>
              </w:rPr>
              <w:t>Ratio</w:t>
            </w:r>
            <w:r w:rsidR="00D90223" w:rsidRPr="00FD6064">
              <w:rPr>
                <w:rFonts w:ascii="Gill Sans MT" w:hAnsi="Gill Sans MT"/>
                <w:b/>
                <w:color w:val="58595B"/>
                <w:sz w:val="20"/>
                <w:szCs w:val="20"/>
              </w:rPr>
              <w:t xml:space="preserve"> </w:t>
            </w:r>
            <w:r w:rsidRPr="00FD6064">
              <w:rPr>
                <w:rFonts w:ascii="Gill Sans MT" w:hAnsi="Gill Sans MT"/>
                <w:b/>
                <w:color w:val="58595B"/>
                <w:sz w:val="20"/>
                <w:szCs w:val="20"/>
              </w:rPr>
              <w:t>(UTR)</w:t>
            </w:r>
          </w:p>
        </w:tc>
        <w:tc>
          <w:tcPr>
            <w:tcW w:w="2070" w:type="dxa"/>
            <w:shd w:val="clear" w:color="auto" w:fill="F3F6FB"/>
          </w:tcPr>
          <w:p w14:paraId="17591EC3"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C5" w14:textId="77777777" w:rsidR="008C090D" w:rsidRPr="00FD6064" w:rsidRDefault="008C090D" w:rsidP="004E110C">
            <w:pPr>
              <w:widowControl w:val="0"/>
              <w:spacing w:before="25" w:after="0" w:line="240" w:lineRule="auto"/>
              <w:rPr>
                <w:rFonts w:ascii="Gill Sans MT" w:eastAsia="Times New Roman" w:hAnsi="Gill Sans MT" w:cs="Times New Roman"/>
                <w:sz w:val="20"/>
                <w:szCs w:val="20"/>
              </w:rPr>
            </w:pPr>
          </w:p>
          <w:p w14:paraId="17591EC6" w14:textId="77777777" w:rsidR="008C090D" w:rsidRPr="00FD6064" w:rsidRDefault="00AE7790">
            <w:pPr>
              <w:widowControl w:val="0"/>
              <w:spacing w:before="89" w:after="0" w:line="259" w:lineRule="auto"/>
              <w:ind w:left="113" w:right="171"/>
              <w:jc w:val="center"/>
              <w:rPr>
                <w:rFonts w:ascii="Gill Sans MT" w:hAnsi="Gill Sans MT"/>
                <w:sz w:val="20"/>
                <w:szCs w:val="20"/>
              </w:rPr>
            </w:pPr>
            <w:r w:rsidRPr="00FD6064">
              <w:rPr>
                <w:rFonts w:ascii="Gill Sans MT" w:hAnsi="Gill Sans MT"/>
                <w:color w:val="6D6E71"/>
                <w:sz w:val="20"/>
                <w:szCs w:val="20"/>
              </w:rPr>
              <w:t>Measures the number of times per period a facility has issued and replenished its inventory in full.</w:t>
            </w:r>
          </w:p>
          <w:p w14:paraId="17591EC7" w14:textId="77777777" w:rsidR="008C090D" w:rsidRPr="00FD6064" w:rsidRDefault="00AE7790">
            <w:pPr>
              <w:widowControl w:val="0"/>
              <w:spacing w:before="4" w:after="0" w:line="259" w:lineRule="auto"/>
              <w:ind w:left="113" w:right="83"/>
              <w:jc w:val="center"/>
              <w:rPr>
                <w:rFonts w:ascii="Gill Sans MT" w:hAnsi="Gill Sans MT"/>
                <w:sz w:val="20"/>
                <w:szCs w:val="20"/>
              </w:rPr>
            </w:pPr>
            <w:r w:rsidRPr="00FD6064">
              <w:rPr>
                <w:rFonts w:ascii="Gill Sans MT" w:hAnsi="Gill Sans MT"/>
                <w:color w:val="6D6E71"/>
                <w:sz w:val="20"/>
                <w:szCs w:val="20"/>
              </w:rPr>
              <w:t>Commonly measured over a period of one year.</w:t>
            </w:r>
          </w:p>
        </w:tc>
        <w:tc>
          <w:tcPr>
            <w:tcW w:w="1350" w:type="dxa"/>
            <w:shd w:val="clear" w:color="auto" w:fill="F3F6FB"/>
          </w:tcPr>
          <w:p w14:paraId="17591EC8"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5389BCEB" w14:textId="77777777" w:rsidR="00C6184F" w:rsidRPr="00FD6064" w:rsidRDefault="00C6184F">
            <w:pPr>
              <w:widowControl w:val="0"/>
              <w:spacing w:before="89" w:after="0" w:line="240" w:lineRule="auto"/>
              <w:ind w:left="18"/>
              <w:jc w:val="center"/>
              <w:rPr>
                <w:rFonts w:ascii="Gill Sans MT" w:eastAsia="Times New Roman" w:hAnsi="Gill Sans MT" w:cs="Times New Roman"/>
                <w:sz w:val="20"/>
                <w:szCs w:val="20"/>
              </w:rPr>
            </w:pPr>
          </w:p>
          <w:p w14:paraId="17591ECC" w14:textId="77777777" w:rsidR="008C090D" w:rsidRPr="00FD6064" w:rsidRDefault="008C090D" w:rsidP="004E110C">
            <w:pPr>
              <w:widowControl w:val="0"/>
              <w:spacing w:before="215" w:after="0" w:line="240" w:lineRule="auto"/>
              <w:rPr>
                <w:rFonts w:ascii="Gill Sans MT" w:eastAsia="Times New Roman" w:hAnsi="Gill Sans MT" w:cs="Times New Roman"/>
                <w:sz w:val="20"/>
                <w:szCs w:val="20"/>
              </w:rPr>
            </w:pPr>
          </w:p>
          <w:p w14:paraId="484C9AA7" w14:textId="48009D71" w:rsidR="000B2B51" w:rsidRPr="00FD6064" w:rsidRDefault="000B2B51" w:rsidP="000B2B51">
            <w:pPr>
              <w:widowControl w:val="0"/>
              <w:spacing w:before="89" w:after="0" w:line="240" w:lineRule="auto"/>
              <w:ind w:left="18"/>
              <w:jc w:val="center"/>
              <w:rPr>
                <w:rFonts w:ascii="Gill Sans MT" w:eastAsia="Times New Roman" w:hAnsi="Gill Sans MT" w:cs="Times New Roman"/>
                <w:sz w:val="20"/>
                <w:szCs w:val="20"/>
              </w:rPr>
            </w:pPr>
            <w:r w:rsidRPr="00FD6064">
              <w:rPr>
                <w:rFonts w:ascii="Gill Sans MT" w:hAnsi="Gill Sans MT"/>
                <w:color w:val="6D6E71"/>
                <w:sz w:val="20"/>
                <w:szCs w:val="20"/>
              </w:rPr>
              <w:t>= Total</w:t>
            </w:r>
            <w:r w:rsidRPr="00FD6064">
              <w:rPr>
                <w:rFonts w:ascii="Gill Sans MT" w:hAnsi="Gill Sans MT"/>
                <w:color w:val="6D6E71"/>
                <w:sz w:val="20"/>
                <w:szCs w:val="20"/>
                <w:u w:val="single"/>
              </w:rPr>
              <w:t xml:space="preserve"> Consumption</w:t>
            </w:r>
            <w:r w:rsidRPr="00FD6064">
              <w:rPr>
                <w:rFonts w:ascii="Gill Sans MT" w:hAnsi="Gill Sans MT"/>
                <w:color w:val="6D6E71"/>
                <w:sz w:val="20"/>
                <w:szCs w:val="20"/>
              </w:rPr>
              <w:t xml:space="preserve"> </w:t>
            </w:r>
            <w:r>
              <w:rPr>
                <w:rFonts w:ascii="Gill Sans MT" w:hAnsi="Gill Sans MT"/>
                <w:color w:val="6D6E71"/>
                <w:sz w:val="20"/>
                <w:szCs w:val="20"/>
              </w:rPr>
              <w:br/>
            </w:r>
            <w:r w:rsidR="00111637">
              <w:rPr>
                <w:rFonts w:ascii="Gill Sans MT" w:hAnsi="Gill Sans MT"/>
                <w:color w:val="6D6E71"/>
                <w:sz w:val="20"/>
                <w:szCs w:val="20"/>
              </w:rPr>
              <w:t>Average SOH</w:t>
            </w:r>
          </w:p>
          <w:p w14:paraId="17591ECD" w14:textId="3017AE18" w:rsidR="008C090D" w:rsidRPr="00FD6064" w:rsidRDefault="008C090D" w:rsidP="00A47EF2">
            <w:pPr>
              <w:widowControl w:val="0"/>
              <w:spacing w:before="89" w:after="0" w:line="259" w:lineRule="auto"/>
              <w:ind w:left="167" w:right="149" w:firstLine="102"/>
              <w:jc w:val="center"/>
              <w:rPr>
                <w:rFonts w:ascii="Gill Sans MT" w:hAnsi="Gill Sans MT"/>
                <w:sz w:val="20"/>
                <w:szCs w:val="20"/>
              </w:rPr>
            </w:pPr>
          </w:p>
        </w:tc>
        <w:tc>
          <w:tcPr>
            <w:tcW w:w="2970" w:type="dxa"/>
            <w:shd w:val="clear" w:color="auto" w:fill="F3F6FB"/>
          </w:tcPr>
          <w:p w14:paraId="17591ECE" w14:textId="77777777" w:rsidR="008C090D" w:rsidRPr="00FD6064" w:rsidRDefault="00AE7790">
            <w:pPr>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65" w:after="0" w:line="259" w:lineRule="auto"/>
              <w:ind w:right="383" w:firstLine="0"/>
              <w:rPr>
                <w:rFonts w:ascii="Gill Sans MT" w:hAnsi="Gill Sans MT"/>
                <w:sz w:val="20"/>
                <w:szCs w:val="20"/>
              </w:rPr>
            </w:pPr>
            <w:proofErr w:type="gramStart"/>
            <w:r w:rsidRPr="00FD6064">
              <w:rPr>
                <w:rFonts w:ascii="Gill Sans MT" w:hAnsi="Gill Sans MT"/>
                <w:color w:val="6D6E71"/>
                <w:sz w:val="20"/>
                <w:szCs w:val="20"/>
              </w:rPr>
              <w:t>Makes</w:t>
            </w:r>
            <w:proofErr w:type="gramEnd"/>
            <w:r w:rsidRPr="00FD6064">
              <w:rPr>
                <w:rFonts w:ascii="Gill Sans MT" w:hAnsi="Gill Sans MT"/>
                <w:color w:val="6D6E71"/>
                <w:sz w:val="20"/>
                <w:szCs w:val="20"/>
              </w:rPr>
              <w:t xml:space="preserve"> use of historical data (prior year of data)</w:t>
            </w:r>
          </w:p>
          <w:p w14:paraId="17591ECF" w14:textId="177EA93C" w:rsidR="008C090D" w:rsidRPr="00FD6064" w:rsidRDefault="00AE7790">
            <w:pPr>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2" w:after="0" w:line="259" w:lineRule="auto"/>
              <w:ind w:right="153" w:firstLine="0"/>
              <w:rPr>
                <w:rFonts w:ascii="Gill Sans MT" w:hAnsi="Gill Sans MT"/>
                <w:sz w:val="20"/>
                <w:szCs w:val="20"/>
              </w:rPr>
            </w:pPr>
            <w:r w:rsidRPr="00FD6064">
              <w:rPr>
                <w:rFonts w:ascii="Gill Sans MT" w:hAnsi="Gill Sans MT"/>
                <w:color w:val="6D6E71"/>
                <w:sz w:val="20"/>
                <w:szCs w:val="20"/>
              </w:rPr>
              <w:t xml:space="preserve">Provides </w:t>
            </w:r>
            <w:r w:rsidR="00FF66FB">
              <w:rPr>
                <w:rFonts w:ascii="Gill Sans MT" w:hAnsi="Gill Sans MT"/>
                <w:color w:val="6D6E71"/>
                <w:sz w:val="20"/>
                <w:szCs w:val="20"/>
              </w:rPr>
              <w:t xml:space="preserve">routine </w:t>
            </w:r>
            <w:r w:rsidRPr="00FD6064">
              <w:rPr>
                <w:rFonts w:ascii="Gill Sans MT" w:hAnsi="Gill Sans MT"/>
                <w:color w:val="6D6E71"/>
                <w:sz w:val="20"/>
                <w:szCs w:val="20"/>
              </w:rPr>
              <w:t>insight into long-term patterns to monitor the strength and health of the supply chain</w:t>
            </w:r>
            <w:r w:rsidR="00F3767D">
              <w:rPr>
                <w:rFonts w:ascii="Gill Sans MT" w:hAnsi="Gill Sans MT"/>
                <w:color w:val="6D6E71"/>
                <w:sz w:val="20"/>
                <w:szCs w:val="20"/>
              </w:rPr>
              <w:t>.</w:t>
            </w:r>
          </w:p>
          <w:p w14:paraId="17591ED0" w14:textId="77777777" w:rsidR="008C090D" w:rsidRPr="00FD6064" w:rsidRDefault="00AE7790">
            <w:pPr>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2" w:after="0" w:line="259" w:lineRule="auto"/>
              <w:ind w:right="376" w:firstLine="0"/>
              <w:rPr>
                <w:rFonts w:ascii="Gill Sans MT" w:hAnsi="Gill Sans MT"/>
                <w:sz w:val="20"/>
                <w:szCs w:val="20"/>
              </w:rPr>
            </w:pPr>
            <w:r w:rsidRPr="00FD6064">
              <w:rPr>
                <w:rFonts w:ascii="Gill Sans MT" w:hAnsi="Gill Sans MT"/>
                <w:color w:val="6D6E71"/>
                <w:sz w:val="20"/>
                <w:szCs w:val="20"/>
              </w:rPr>
              <w:t>Captures the need to make policy changes or facility interventions based on consistent issues with stock management.</w:t>
            </w:r>
          </w:p>
          <w:p w14:paraId="17591ED1" w14:textId="38E3312B" w:rsidR="008C090D" w:rsidRPr="00FD6064" w:rsidRDefault="00AE7790">
            <w:pPr>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4" w:after="0" w:line="259" w:lineRule="auto"/>
              <w:ind w:right="257" w:firstLine="0"/>
              <w:rPr>
                <w:rFonts w:ascii="Gill Sans MT" w:hAnsi="Gill Sans MT"/>
                <w:sz w:val="20"/>
                <w:szCs w:val="20"/>
              </w:rPr>
            </w:pPr>
            <w:r w:rsidRPr="00FD6064">
              <w:rPr>
                <w:rFonts w:ascii="Gill Sans MT" w:hAnsi="Gill Sans MT"/>
                <w:color w:val="6D6E71"/>
                <w:sz w:val="20"/>
                <w:szCs w:val="20"/>
              </w:rPr>
              <w:t xml:space="preserve">Identifies </w:t>
            </w:r>
            <w:proofErr w:type="gramStart"/>
            <w:r w:rsidR="000F3D91" w:rsidRPr="00FD6064">
              <w:rPr>
                <w:rFonts w:ascii="Gill Sans MT" w:hAnsi="Gill Sans MT"/>
                <w:color w:val="6D6E71"/>
                <w:sz w:val="20"/>
                <w:szCs w:val="20"/>
              </w:rPr>
              <w:t>risk</w:t>
            </w:r>
            <w:proofErr w:type="gramEnd"/>
            <w:r w:rsidR="000F3D91" w:rsidRPr="00FD6064">
              <w:rPr>
                <w:rFonts w:ascii="Gill Sans MT" w:hAnsi="Gill Sans MT"/>
                <w:color w:val="6D6E71"/>
                <w:sz w:val="20"/>
                <w:szCs w:val="20"/>
              </w:rPr>
              <w:t xml:space="preserve"> </w:t>
            </w:r>
            <w:r w:rsidR="000F3D91">
              <w:rPr>
                <w:rFonts w:ascii="Gill Sans MT" w:hAnsi="Gill Sans MT"/>
                <w:color w:val="6D6E71"/>
                <w:sz w:val="20"/>
                <w:szCs w:val="20"/>
              </w:rPr>
              <w:t xml:space="preserve">of </w:t>
            </w:r>
            <w:r w:rsidRPr="00FD6064">
              <w:rPr>
                <w:rFonts w:ascii="Gill Sans MT" w:hAnsi="Gill Sans MT"/>
                <w:color w:val="6D6E71"/>
                <w:sz w:val="20"/>
                <w:szCs w:val="20"/>
              </w:rPr>
              <w:t>future stockout</w:t>
            </w:r>
            <w:r w:rsidR="00C4213A">
              <w:rPr>
                <w:rFonts w:ascii="Gill Sans MT" w:hAnsi="Gill Sans MT"/>
                <w:color w:val="6D6E71"/>
                <w:sz w:val="20"/>
                <w:szCs w:val="20"/>
              </w:rPr>
              <w:t xml:space="preserve"> or</w:t>
            </w:r>
            <w:r w:rsidRPr="00FD6064">
              <w:rPr>
                <w:rFonts w:ascii="Gill Sans MT" w:hAnsi="Gill Sans MT"/>
                <w:color w:val="6D6E71"/>
                <w:sz w:val="20"/>
                <w:szCs w:val="20"/>
              </w:rPr>
              <w:t xml:space="preserve"> overstock based on trends.</w:t>
            </w:r>
          </w:p>
        </w:tc>
        <w:tc>
          <w:tcPr>
            <w:tcW w:w="2070" w:type="dxa"/>
            <w:shd w:val="clear" w:color="auto" w:fill="F3F6FB"/>
          </w:tcPr>
          <w:p w14:paraId="17591ED2" w14:textId="7EE2105D" w:rsidR="008C090D" w:rsidRPr="00FD6064" w:rsidRDefault="00AE7790">
            <w:pPr>
              <w:widowControl w:val="0"/>
              <w:spacing w:before="65" w:after="0" w:line="259" w:lineRule="auto"/>
              <w:ind w:left="113" w:right="51"/>
              <w:jc w:val="center"/>
              <w:rPr>
                <w:rFonts w:ascii="Gill Sans MT" w:hAnsi="Gill Sans MT"/>
                <w:sz w:val="20"/>
                <w:szCs w:val="20"/>
              </w:rPr>
            </w:pPr>
            <w:r w:rsidRPr="611E255A">
              <w:rPr>
                <w:rFonts w:ascii="Gill Sans MT" w:hAnsi="Gill Sans MT"/>
                <w:color w:val="6D6E71"/>
                <w:sz w:val="20"/>
                <w:szCs w:val="20"/>
              </w:rPr>
              <w:t xml:space="preserve">Monitor </w:t>
            </w:r>
            <w:r w:rsidR="12FDCC4B" w:rsidRPr="611E255A">
              <w:rPr>
                <w:rFonts w:ascii="Gill Sans MT" w:hAnsi="Gill Sans MT"/>
                <w:color w:val="6D6E71"/>
                <w:sz w:val="20"/>
                <w:szCs w:val="20"/>
              </w:rPr>
              <w:t>inventory turnover</w:t>
            </w:r>
            <w:r w:rsidR="267A220A" w:rsidRPr="611E255A">
              <w:rPr>
                <w:rFonts w:ascii="Gill Sans MT" w:hAnsi="Gill Sans MT"/>
                <w:color w:val="6D6E71"/>
                <w:sz w:val="20"/>
                <w:szCs w:val="20"/>
              </w:rPr>
              <w:t xml:space="preserve"> ratio</w:t>
            </w:r>
            <w:r w:rsidR="12FDCC4B" w:rsidRPr="611E255A">
              <w:rPr>
                <w:rFonts w:ascii="Gill Sans MT" w:hAnsi="Gill Sans MT"/>
                <w:color w:val="6D6E71"/>
                <w:sz w:val="20"/>
                <w:szCs w:val="20"/>
              </w:rPr>
              <w:t xml:space="preserve"> </w:t>
            </w:r>
            <w:r w:rsidRPr="611E255A">
              <w:rPr>
                <w:rFonts w:ascii="Gill Sans MT" w:hAnsi="Gill Sans MT"/>
                <w:color w:val="6D6E71"/>
                <w:sz w:val="20"/>
                <w:szCs w:val="20"/>
              </w:rPr>
              <w:t>for each facility/product combination. High value indicates a fast- moving commodity and a risk of stockout</w:t>
            </w:r>
            <w:r w:rsidR="12FDCC4B" w:rsidRPr="611E255A">
              <w:rPr>
                <w:rFonts w:ascii="Gill Sans MT" w:hAnsi="Gill Sans MT"/>
                <w:color w:val="6D6E71"/>
                <w:sz w:val="20"/>
                <w:szCs w:val="20"/>
              </w:rPr>
              <w:t>,</w:t>
            </w:r>
            <w:r w:rsidRPr="611E255A">
              <w:rPr>
                <w:rFonts w:ascii="Gill Sans MT" w:hAnsi="Gill Sans MT"/>
                <w:color w:val="6D6E71"/>
                <w:sz w:val="20"/>
                <w:szCs w:val="20"/>
              </w:rPr>
              <w:t xml:space="preserve"> while a low value indicates a slow- moving commodity and a risk of overstock leading to expiry and wastage.</w:t>
            </w:r>
          </w:p>
        </w:tc>
      </w:tr>
      <w:tr w:rsidR="000B2B51" w:rsidRPr="00FD6064" w14:paraId="17591F01" w14:textId="77777777" w:rsidTr="004E110C">
        <w:trPr>
          <w:trHeight w:val="2491"/>
          <w:jc w:val="center"/>
        </w:trPr>
        <w:tc>
          <w:tcPr>
            <w:tcW w:w="1520" w:type="dxa"/>
            <w:shd w:val="clear" w:color="auto" w:fill="C9D6ED"/>
          </w:tcPr>
          <w:p w14:paraId="17591EEA"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4DB1ED75" w14:textId="77777777" w:rsidR="00B82530" w:rsidRDefault="00B82530">
            <w:pPr>
              <w:widowControl w:val="0"/>
              <w:spacing w:before="89" w:after="0" w:line="240" w:lineRule="auto"/>
              <w:ind w:left="18"/>
              <w:jc w:val="center"/>
              <w:rPr>
                <w:rFonts w:ascii="Gill Sans MT" w:hAnsi="Gill Sans MT"/>
                <w:b/>
                <w:color w:val="58595B"/>
                <w:sz w:val="20"/>
                <w:szCs w:val="20"/>
              </w:rPr>
            </w:pPr>
          </w:p>
          <w:p w14:paraId="1DC2C348" w14:textId="77777777" w:rsidR="00B82530" w:rsidRDefault="00B82530">
            <w:pPr>
              <w:widowControl w:val="0"/>
              <w:spacing w:before="89" w:after="0" w:line="240" w:lineRule="auto"/>
              <w:ind w:left="18"/>
              <w:jc w:val="center"/>
              <w:rPr>
                <w:rFonts w:ascii="Gill Sans MT" w:hAnsi="Gill Sans MT"/>
                <w:b/>
                <w:color w:val="58595B"/>
                <w:sz w:val="20"/>
                <w:szCs w:val="20"/>
              </w:rPr>
            </w:pPr>
          </w:p>
          <w:p w14:paraId="17591EEB" w14:textId="0A13341C" w:rsidR="008C090D" w:rsidRPr="00FD6064" w:rsidRDefault="00B82530">
            <w:pPr>
              <w:widowControl w:val="0"/>
              <w:spacing w:before="89" w:after="0" w:line="240" w:lineRule="auto"/>
              <w:ind w:left="18"/>
              <w:jc w:val="center"/>
              <w:rPr>
                <w:rFonts w:ascii="Gill Sans MT" w:eastAsia="Times New Roman" w:hAnsi="Gill Sans MT" w:cs="Times New Roman"/>
                <w:sz w:val="20"/>
                <w:szCs w:val="20"/>
              </w:rPr>
            </w:pPr>
            <w:r w:rsidRPr="00FD6064">
              <w:rPr>
                <w:rFonts w:ascii="Gill Sans MT" w:hAnsi="Gill Sans MT"/>
                <w:b/>
                <w:color w:val="58595B"/>
                <w:sz w:val="20"/>
                <w:szCs w:val="20"/>
              </w:rPr>
              <w:t xml:space="preserve">Stock on </w:t>
            </w:r>
            <w:r>
              <w:rPr>
                <w:rFonts w:ascii="Gill Sans MT" w:hAnsi="Gill Sans MT"/>
                <w:b/>
                <w:color w:val="58595B"/>
                <w:sz w:val="20"/>
                <w:szCs w:val="20"/>
              </w:rPr>
              <w:br/>
            </w:r>
            <w:r w:rsidRPr="00FD6064">
              <w:rPr>
                <w:rFonts w:ascii="Gill Sans MT" w:hAnsi="Gill Sans MT"/>
                <w:b/>
                <w:color w:val="58595B"/>
                <w:sz w:val="20"/>
                <w:szCs w:val="20"/>
              </w:rPr>
              <w:t>Hand</w:t>
            </w:r>
            <w:r>
              <w:rPr>
                <w:rFonts w:ascii="Gill Sans MT" w:hAnsi="Gill Sans MT"/>
                <w:b/>
                <w:color w:val="58595B"/>
                <w:sz w:val="20"/>
                <w:szCs w:val="20"/>
              </w:rPr>
              <w:t xml:space="preserve"> </w:t>
            </w:r>
            <w:r w:rsidRPr="00FD6064">
              <w:rPr>
                <w:rFonts w:ascii="Gill Sans MT" w:hAnsi="Gill Sans MT"/>
                <w:b/>
                <w:color w:val="58595B"/>
                <w:sz w:val="20"/>
                <w:szCs w:val="20"/>
              </w:rPr>
              <w:t>(SOH)</w:t>
            </w:r>
          </w:p>
          <w:p w14:paraId="17591EEC"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EE" w14:textId="704BA8C1" w:rsidR="008C090D" w:rsidRPr="00FD6064" w:rsidRDefault="008C090D" w:rsidP="004E110C">
            <w:pPr>
              <w:widowControl w:val="0"/>
              <w:spacing w:before="1" w:after="0" w:line="261" w:lineRule="auto"/>
              <w:ind w:left="355" w:hanging="355"/>
              <w:jc w:val="center"/>
              <w:rPr>
                <w:rFonts w:ascii="Gill Sans MT" w:hAnsi="Gill Sans MT"/>
                <w:b/>
                <w:sz w:val="20"/>
                <w:szCs w:val="20"/>
              </w:rPr>
            </w:pPr>
          </w:p>
        </w:tc>
        <w:tc>
          <w:tcPr>
            <w:tcW w:w="2070" w:type="dxa"/>
            <w:shd w:val="clear" w:color="auto" w:fill="F3F6FB"/>
          </w:tcPr>
          <w:p w14:paraId="17591EF1" w14:textId="77777777" w:rsidR="008C090D" w:rsidRPr="00FD6064" w:rsidRDefault="008C090D" w:rsidP="004E110C">
            <w:pPr>
              <w:widowControl w:val="0"/>
              <w:spacing w:before="25" w:after="0" w:line="240" w:lineRule="auto"/>
              <w:rPr>
                <w:rFonts w:ascii="Gill Sans MT" w:eastAsia="Times New Roman" w:hAnsi="Gill Sans MT" w:cs="Times New Roman"/>
                <w:sz w:val="20"/>
                <w:szCs w:val="20"/>
              </w:rPr>
            </w:pPr>
          </w:p>
          <w:p w14:paraId="17591EF2" w14:textId="77777777" w:rsidR="008C090D" w:rsidRPr="00FD6064" w:rsidRDefault="00AE7790">
            <w:pPr>
              <w:widowControl w:val="0"/>
              <w:spacing w:before="89" w:after="0" w:line="259" w:lineRule="auto"/>
              <w:ind w:left="113" w:right="230"/>
              <w:jc w:val="center"/>
              <w:rPr>
                <w:rFonts w:ascii="Gill Sans MT" w:hAnsi="Gill Sans MT"/>
                <w:sz w:val="20"/>
                <w:szCs w:val="20"/>
              </w:rPr>
            </w:pPr>
            <w:r w:rsidRPr="00FD6064">
              <w:rPr>
                <w:rFonts w:ascii="Gill Sans MT" w:hAnsi="Gill Sans MT"/>
                <w:color w:val="6D6E71"/>
                <w:sz w:val="20"/>
                <w:szCs w:val="20"/>
              </w:rPr>
              <w:t>Actual quantity of stock available at a given time.</w:t>
            </w:r>
          </w:p>
          <w:p w14:paraId="17591EF3" w14:textId="77777777" w:rsidR="008C090D" w:rsidRPr="00FD6064" w:rsidRDefault="008C090D">
            <w:pPr>
              <w:widowControl w:val="0"/>
              <w:spacing w:before="32" w:after="0" w:line="240" w:lineRule="auto"/>
              <w:ind w:left="18"/>
              <w:jc w:val="center"/>
              <w:rPr>
                <w:rFonts w:ascii="Gill Sans MT" w:eastAsia="Times New Roman" w:hAnsi="Gill Sans MT" w:cs="Times New Roman"/>
                <w:sz w:val="20"/>
                <w:szCs w:val="20"/>
              </w:rPr>
            </w:pPr>
          </w:p>
          <w:p w14:paraId="17591EF4" w14:textId="77777777" w:rsidR="008C090D" w:rsidRPr="00FD6064" w:rsidRDefault="00AE7790">
            <w:pPr>
              <w:widowControl w:val="0"/>
              <w:spacing w:before="89" w:after="0" w:line="259" w:lineRule="auto"/>
              <w:ind w:left="113" w:right="171"/>
              <w:jc w:val="center"/>
              <w:rPr>
                <w:rFonts w:ascii="Gill Sans MT" w:hAnsi="Gill Sans MT"/>
                <w:sz w:val="20"/>
                <w:szCs w:val="20"/>
              </w:rPr>
            </w:pPr>
            <w:r w:rsidRPr="00FD6064">
              <w:rPr>
                <w:rFonts w:ascii="Gill Sans MT" w:hAnsi="Gill Sans MT"/>
                <w:color w:val="6D6E71"/>
                <w:sz w:val="20"/>
                <w:szCs w:val="20"/>
              </w:rPr>
              <w:t>A SOH of zero indicates a stockout.</w:t>
            </w:r>
          </w:p>
        </w:tc>
        <w:tc>
          <w:tcPr>
            <w:tcW w:w="1350" w:type="dxa"/>
            <w:shd w:val="clear" w:color="auto" w:fill="F3F6FB"/>
          </w:tcPr>
          <w:p w14:paraId="17591EF5"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F8" w14:textId="77777777" w:rsidR="008C090D" w:rsidRPr="00FD6064" w:rsidRDefault="008C090D" w:rsidP="004E110C">
            <w:pPr>
              <w:widowControl w:val="0"/>
              <w:spacing w:before="185" w:after="0" w:line="240" w:lineRule="auto"/>
              <w:rPr>
                <w:rFonts w:ascii="Gill Sans MT" w:eastAsia="Times New Roman" w:hAnsi="Gill Sans MT" w:cs="Times New Roman"/>
                <w:sz w:val="20"/>
                <w:szCs w:val="20"/>
              </w:rPr>
            </w:pPr>
          </w:p>
          <w:p w14:paraId="17591EF9" w14:textId="77777777" w:rsidR="008C090D" w:rsidRPr="00FD6064" w:rsidRDefault="00AE7790" w:rsidP="004E110C">
            <w:pPr>
              <w:widowControl w:val="0"/>
              <w:spacing w:before="89" w:after="0" w:line="259" w:lineRule="auto"/>
              <w:ind w:left="187" w:right="153"/>
              <w:jc w:val="center"/>
              <w:rPr>
                <w:rFonts w:ascii="Gill Sans MT" w:hAnsi="Gill Sans MT"/>
                <w:sz w:val="20"/>
                <w:szCs w:val="20"/>
              </w:rPr>
            </w:pPr>
            <w:r w:rsidRPr="00FD6064">
              <w:rPr>
                <w:rFonts w:ascii="Gill Sans MT" w:hAnsi="Gill Sans MT"/>
                <w:color w:val="6D6E71"/>
                <w:sz w:val="20"/>
                <w:szCs w:val="20"/>
              </w:rPr>
              <w:t>Count of available stock units</w:t>
            </w:r>
          </w:p>
        </w:tc>
        <w:tc>
          <w:tcPr>
            <w:tcW w:w="2970" w:type="dxa"/>
            <w:shd w:val="clear" w:color="auto" w:fill="F3F6FB"/>
          </w:tcPr>
          <w:p w14:paraId="17591EFA"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FB"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EFC" w14:textId="77777777" w:rsidR="008C090D" w:rsidRPr="00FD6064" w:rsidRDefault="008C090D">
            <w:pPr>
              <w:widowControl w:val="0"/>
              <w:spacing w:before="155" w:after="0" w:line="240" w:lineRule="auto"/>
              <w:ind w:left="18"/>
              <w:jc w:val="center"/>
              <w:rPr>
                <w:rFonts w:ascii="Gill Sans MT" w:eastAsia="Times New Roman" w:hAnsi="Gill Sans MT" w:cs="Times New Roman"/>
                <w:sz w:val="20"/>
                <w:szCs w:val="20"/>
              </w:rPr>
            </w:pPr>
          </w:p>
          <w:p w14:paraId="17591EFD" w14:textId="4FD08358" w:rsidR="008C090D" w:rsidRPr="00FD6064" w:rsidRDefault="00AE7790">
            <w:pPr>
              <w:widowControl w:val="0"/>
              <w:numPr>
                <w:ilvl w:val="0"/>
                <w:numId w:val="14"/>
              </w:numPr>
              <w:pBdr>
                <w:top w:val="none" w:sz="0" w:space="0" w:color="000000"/>
                <w:left w:val="none" w:sz="0" w:space="0" w:color="000000"/>
                <w:bottom w:val="none" w:sz="0" w:space="0" w:color="000000"/>
                <w:right w:val="none" w:sz="0" w:space="0" w:color="000000"/>
                <w:between w:val="none" w:sz="0" w:space="0" w:color="000000"/>
              </w:pBdr>
              <w:tabs>
                <w:tab w:val="left" w:pos="260"/>
              </w:tabs>
              <w:spacing w:after="0" w:line="259" w:lineRule="auto"/>
              <w:ind w:right="154" w:firstLine="0"/>
              <w:rPr>
                <w:rFonts w:ascii="Gill Sans MT" w:hAnsi="Gill Sans MT"/>
                <w:sz w:val="20"/>
                <w:szCs w:val="20"/>
              </w:rPr>
            </w:pPr>
            <w:r w:rsidRPr="00FD6064">
              <w:rPr>
                <w:rFonts w:ascii="Gill Sans MT" w:hAnsi="Gill Sans MT"/>
                <w:color w:val="6D6E71"/>
                <w:sz w:val="20"/>
                <w:szCs w:val="20"/>
              </w:rPr>
              <w:t>Provides a snapshot of current inventory levels</w:t>
            </w:r>
            <w:r w:rsidR="001B0DF1">
              <w:rPr>
                <w:rFonts w:ascii="Gill Sans MT" w:hAnsi="Gill Sans MT"/>
                <w:color w:val="6D6E71"/>
                <w:sz w:val="20"/>
                <w:szCs w:val="20"/>
              </w:rPr>
              <w:t>.</w:t>
            </w:r>
          </w:p>
          <w:p w14:paraId="17591EFE" w14:textId="30D042E3" w:rsidR="008C090D" w:rsidRPr="00FD6064" w:rsidRDefault="00AE7790">
            <w:pPr>
              <w:widowControl w:val="0"/>
              <w:numPr>
                <w:ilvl w:val="0"/>
                <w:numId w:val="14"/>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2" w:after="0" w:line="259" w:lineRule="auto"/>
              <w:ind w:right="585" w:firstLine="0"/>
              <w:rPr>
                <w:rFonts w:ascii="Gill Sans MT" w:hAnsi="Gill Sans MT"/>
                <w:sz w:val="20"/>
                <w:szCs w:val="20"/>
              </w:rPr>
            </w:pPr>
            <w:r w:rsidRPr="00FD6064">
              <w:rPr>
                <w:rFonts w:ascii="Gill Sans MT" w:hAnsi="Gill Sans MT"/>
                <w:color w:val="6D6E71"/>
                <w:sz w:val="20"/>
                <w:szCs w:val="20"/>
              </w:rPr>
              <w:t>Indicates when there is a stockout</w:t>
            </w:r>
            <w:r w:rsidR="001B0DF1">
              <w:rPr>
                <w:rFonts w:ascii="Gill Sans MT" w:hAnsi="Gill Sans MT"/>
                <w:color w:val="6D6E71"/>
                <w:sz w:val="20"/>
                <w:szCs w:val="20"/>
              </w:rPr>
              <w:t>.</w:t>
            </w:r>
          </w:p>
        </w:tc>
        <w:tc>
          <w:tcPr>
            <w:tcW w:w="2070" w:type="dxa"/>
            <w:shd w:val="clear" w:color="auto" w:fill="F3F6FB"/>
          </w:tcPr>
          <w:p w14:paraId="17591EFF" w14:textId="6D655AF4" w:rsidR="008C090D" w:rsidRPr="00FD6064" w:rsidRDefault="00AE7790" w:rsidP="00941B82">
            <w:pPr>
              <w:widowControl w:val="0"/>
              <w:spacing w:before="65" w:after="0" w:line="259" w:lineRule="auto"/>
              <w:ind w:left="113" w:right="136"/>
              <w:jc w:val="center"/>
              <w:rPr>
                <w:rFonts w:ascii="Gill Sans MT" w:hAnsi="Gill Sans MT"/>
                <w:sz w:val="20"/>
                <w:szCs w:val="20"/>
              </w:rPr>
            </w:pPr>
            <w:r w:rsidRPr="00FD6064">
              <w:rPr>
                <w:rFonts w:ascii="Gill Sans MT" w:hAnsi="Gill Sans MT"/>
                <w:color w:val="6D6E71"/>
                <w:sz w:val="20"/>
                <w:szCs w:val="20"/>
              </w:rPr>
              <w:t xml:space="preserve">Monitor </w:t>
            </w:r>
            <w:r w:rsidR="00B930DF">
              <w:rPr>
                <w:rFonts w:ascii="Gill Sans MT" w:hAnsi="Gill Sans MT"/>
                <w:color w:val="6D6E71"/>
                <w:sz w:val="20"/>
                <w:szCs w:val="20"/>
              </w:rPr>
              <w:t>SOH</w:t>
            </w:r>
            <w:r w:rsidRPr="00FD6064">
              <w:rPr>
                <w:rFonts w:ascii="Gill Sans MT" w:hAnsi="Gill Sans MT"/>
                <w:color w:val="6D6E71"/>
                <w:sz w:val="20"/>
                <w:szCs w:val="20"/>
              </w:rPr>
              <w:t xml:space="preserve"> to track stockouts and in relation to other</w:t>
            </w:r>
          </w:p>
          <w:p w14:paraId="17591F00" w14:textId="77777777" w:rsidR="008C090D" w:rsidRPr="00FD6064" w:rsidRDefault="00AE7790" w:rsidP="00941B82">
            <w:pPr>
              <w:widowControl w:val="0"/>
              <w:spacing w:before="3" w:after="0" w:line="259" w:lineRule="auto"/>
              <w:ind w:left="113" w:right="136"/>
              <w:jc w:val="center"/>
              <w:rPr>
                <w:rFonts w:ascii="Gill Sans MT" w:hAnsi="Gill Sans MT"/>
                <w:sz w:val="20"/>
                <w:szCs w:val="20"/>
              </w:rPr>
            </w:pPr>
            <w:r w:rsidRPr="00FD6064">
              <w:rPr>
                <w:rFonts w:ascii="Gill Sans MT" w:hAnsi="Gill Sans MT"/>
                <w:color w:val="6D6E71"/>
                <w:sz w:val="20"/>
                <w:szCs w:val="20"/>
              </w:rPr>
              <w:t>metrics (i.e., if SOH is increasing but MOS is decreasing, this indicates consumption is on the rise).</w:t>
            </w:r>
          </w:p>
        </w:tc>
      </w:tr>
      <w:tr w:rsidR="000B2B51" w:rsidRPr="00FD6064" w14:paraId="17591F13" w14:textId="77777777" w:rsidTr="004E110C">
        <w:trPr>
          <w:trHeight w:val="2427"/>
          <w:jc w:val="center"/>
        </w:trPr>
        <w:tc>
          <w:tcPr>
            <w:tcW w:w="1520" w:type="dxa"/>
            <w:shd w:val="clear" w:color="auto" w:fill="C9D6ED"/>
          </w:tcPr>
          <w:p w14:paraId="17591F02"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17591F04" w14:textId="77777777" w:rsidR="008C090D" w:rsidRPr="00FD6064" w:rsidRDefault="008C090D" w:rsidP="004E110C">
            <w:pPr>
              <w:widowControl w:val="0"/>
              <w:spacing w:before="17" w:after="0" w:line="240" w:lineRule="auto"/>
              <w:rPr>
                <w:rFonts w:ascii="Gill Sans MT" w:eastAsia="Times New Roman" w:hAnsi="Gill Sans MT" w:cs="Times New Roman"/>
                <w:sz w:val="20"/>
                <w:szCs w:val="20"/>
              </w:rPr>
            </w:pPr>
          </w:p>
          <w:p w14:paraId="17591F05" w14:textId="766EE634" w:rsidR="008C090D" w:rsidRPr="00FD6064" w:rsidRDefault="00AE7790">
            <w:pPr>
              <w:widowControl w:val="0"/>
              <w:spacing w:before="89" w:after="0" w:line="261" w:lineRule="auto"/>
              <w:ind w:left="249" w:right="231" w:hanging="1"/>
              <w:jc w:val="center"/>
              <w:rPr>
                <w:rFonts w:ascii="Gill Sans MT" w:hAnsi="Gill Sans MT"/>
                <w:b/>
                <w:sz w:val="20"/>
                <w:szCs w:val="20"/>
              </w:rPr>
            </w:pPr>
            <w:r w:rsidRPr="00FD6064">
              <w:rPr>
                <w:rFonts w:ascii="Gill Sans MT" w:hAnsi="Gill Sans MT"/>
                <w:b/>
                <w:color w:val="58595B"/>
                <w:sz w:val="20"/>
                <w:szCs w:val="20"/>
              </w:rPr>
              <w:t xml:space="preserve">Average Monthly </w:t>
            </w:r>
            <w:proofErr w:type="spellStart"/>
            <w:r w:rsidRPr="00FD6064">
              <w:rPr>
                <w:rFonts w:ascii="Gill Sans MT" w:hAnsi="Gill Sans MT"/>
                <w:b/>
                <w:color w:val="58595B"/>
                <w:sz w:val="20"/>
                <w:szCs w:val="20"/>
              </w:rPr>
              <w:t>Consump</w:t>
            </w:r>
            <w:r w:rsidR="00072AAE">
              <w:rPr>
                <w:rFonts w:ascii="Gill Sans MT" w:hAnsi="Gill Sans MT"/>
                <w:b/>
                <w:color w:val="58595B"/>
                <w:sz w:val="20"/>
                <w:szCs w:val="20"/>
              </w:rPr>
              <w:t>-t</w:t>
            </w:r>
            <w:r w:rsidRPr="00FD6064">
              <w:rPr>
                <w:rFonts w:ascii="Gill Sans MT" w:hAnsi="Gill Sans MT"/>
                <w:b/>
                <w:color w:val="58595B"/>
                <w:sz w:val="20"/>
                <w:szCs w:val="20"/>
              </w:rPr>
              <w:t>ion</w:t>
            </w:r>
            <w:proofErr w:type="spellEnd"/>
            <w:r w:rsidRPr="00FD6064">
              <w:rPr>
                <w:rFonts w:ascii="Gill Sans MT" w:hAnsi="Gill Sans MT"/>
                <w:b/>
                <w:color w:val="58595B"/>
                <w:sz w:val="20"/>
                <w:szCs w:val="20"/>
              </w:rPr>
              <w:t xml:space="preserve"> (AMC)</w:t>
            </w:r>
          </w:p>
        </w:tc>
        <w:tc>
          <w:tcPr>
            <w:tcW w:w="2070" w:type="dxa"/>
            <w:shd w:val="clear" w:color="auto" w:fill="F3F6FB"/>
          </w:tcPr>
          <w:p w14:paraId="17591F07" w14:textId="77777777" w:rsidR="008C090D" w:rsidRPr="00FD6064" w:rsidRDefault="00AE7790">
            <w:pPr>
              <w:widowControl w:val="0"/>
              <w:spacing w:before="89" w:after="0" w:line="259" w:lineRule="auto"/>
              <w:ind w:left="113" w:right="83"/>
              <w:jc w:val="center"/>
              <w:rPr>
                <w:rFonts w:ascii="Gill Sans MT" w:hAnsi="Gill Sans MT"/>
                <w:sz w:val="20"/>
                <w:szCs w:val="20"/>
              </w:rPr>
            </w:pPr>
            <w:r w:rsidRPr="00FD6064">
              <w:rPr>
                <w:rFonts w:ascii="Gill Sans MT" w:hAnsi="Gill Sans MT"/>
                <w:color w:val="6D6E71"/>
                <w:sz w:val="20"/>
                <w:szCs w:val="20"/>
              </w:rPr>
              <w:t xml:space="preserve">Measures the average amount of stock used. Most commonly measured using an average of recent monthly consumption (e.g., </w:t>
            </w:r>
            <w:proofErr w:type="gramStart"/>
            <w:r w:rsidRPr="00FD6064">
              <w:rPr>
                <w:rFonts w:ascii="Gill Sans MT" w:hAnsi="Gill Sans MT"/>
                <w:color w:val="6D6E71"/>
                <w:sz w:val="20"/>
                <w:szCs w:val="20"/>
              </w:rPr>
              <w:t>prior</w:t>
            </w:r>
            <w:proofErr w:type="gramEnd"/>
            <w:r w:rsidRPr="00FD6064">
              <w:rPr>
                <w:rFonts w:ascii="Gill Sans MT" w:hAnsi="Gill Sans MT"/>
                <w:color w:val="6D6E71"/>
                <w:sz w:val="20"/>
                <w:szCs w:val="20"/>
              </w:rPr>
              <w:t xml:space="preserve"> three months).</w:t>
            </w:r>
          </w:p>
        </w:tc>
        <w:tc>
          <w:tcPr>
            <w:tcW w:w="1350" w:type="dxa"/>
            <w:shd w:val="clear" w:color="auto" w:fill="F3F6FB"/>
          </w:tcPr>
          <w:p w14:paraId="17591F08" w14:textId="77777777" w:rsidR="008C090D" w:rsidRPr="00FD6064" w:rsidRDefault="008C090D">
            <w:pPr>
              <w:widowControl w:val="0"/>
              <w:spacing w:before="89" w:after="0" w:line="240" w:lineRule="auto"/>
              <w:ind w:left="18"/>
              <w:jc w:val="center"/>
              <w:rPr>
                <w:rFonts w:ascii="Gill Sans MT" w:eastAsia="Times New Roman" w:hAnsi="Gill Sans MT" w:cs="Times New Roman"/>
                <w:sz w:val="20"/>
                <w:szCs w:val="20"/>
              </w:rPr>
            </w:pPr>
          </w:p>
          <w:p w14:paraId="7A457DDB" w14:textId="77777777" w:rsidR="00C6184F" w:rsidRPr="00FD6064" w:rsidRDefault="00C6184F" w:rsidP="004E110C">
            <w:pPr>
              <w:widowControl w:val="0"/>
              <w:spacing w:before="89" w:after="0" w:line="240" w:lineRule="auto"/>
              <w:rPr>
                <w:rFonts w:ascii="Gill Sans MT" w:eastAsia="Times New Roman" w:hAnsi="Gill Sans MT" w:cs="Times New Roman"/>
                <w:sz w:val="20"/>
                <w:szCs w:val="20"/>
              </w:rPr>
            </w:pPr>
          </w:p>
          <w:p w14:paraId="17591F0A" w14:textId="1FE3426C" w:rsidR="008C090D" w:rsidRPr="00FD6064" w:rsidRDefault="000F3D91">
            <w:pPr>
              <w:widowControl w:val="0"/>
              <w:spacing w:before="89" w:after="0" w:line="240" w:lineRule="auto"/>
              <w:ind w:left="18"/>
              <w:jc w:val="center"/>
              <w:rPr>
                <w:rFonts w:ascii="Gill Sans MT" w:eastAsia="Times New Roman" w:hAnsi="Gill Sans MT" w:cs="Times New Roman"/>
                <w:sz w:val="20"/>
                <w:szCs w:val="20"/>
              </w:rPr>
            </w:pPr>
            <w:r w:rsidRPr="00FD6064">
              <w:rPr>
                <w:rFonts w:ascii="Gill Sans MT" w:hAnsi="Gill Sans MT"/>
                <w:color w:val="6D6E71"/>
                <w:sz w:val="20"/>
                <w:szCs w:val="20"/>
              </w:rPr>
              <w:t>= Total</w:t>
            </w:r>
            <w:r w:rsidRPr="00FD6064">
              <w:rPr>
                <w:rFonts w:ascii="Gill Sans MT" w:hAnsi="Gill Sans MT"/>
                <w:color w:val="6D6E71"/>
                <w:sz w:val="20"/>
                <w:szCs w:val="20"/>
                <w:u w:val="single"/>
              </w:rPr>
              <w:t xml:space="preserve"> Consumption</w:t>
            </w:r>
            <w:r w:rsidRPr="00FD6064">
              <w:rPr>
                <w:rFonts w:ascii="Gill Sans MT" w:hAnsi="Gill Sans MT"/>
                <w:color w:val="6D6E71"/>
                <w:sz w:val="20"/>
                <w:szCs w:val="20"/>
              </w:rPr>
              <w:t xml:space="preserve"> </w:t>
            </w:r>
            <w:r>
              <w:rPr>
                <w:rFonts w:ascii="Gill Sans MT" w:hAnsi="Gill Sans MT"/>
                <w:color w:val="6D6E71"/>
                <w:sz w:val="20"/>
                <w:szCs w:val="20"/>
              </w:rPr>
              <w:br/>
            </w:r>
            <w:r w:rsidRPr="00FD6064">
              <w:rPr>
                <w:rFonts w:ascii="Gill Sans MT" w:hAnsi="Gill Sans MT"/>
                <w:color w:val="6D6E71"/>
                <w:sz w:val="20"/>
                <w:szCs w:val="20"/>
              </w:rPr>
              <w:t># of months</w:t>
            </w:r>
          </w:p>
          <w:p w14:paraId="17591F0C" w14:textId="7D56AD2C" w:rsidR="008C090D" w:rsidRPr="00FD6064" w:rsidRDefault="008C090D" w:rsidP="002325A4">
            <w:pPr>
              <w:widowControl w:val="0"/>
              <w:spacing w:before="89" w:after="0" w:line="259" w:lineRule="auto"/>
              <w:ind w:right="252" w:hanging="322"/>
              <w:jc w:val="center"/>
              <w:rPr>
                <w:rFonts w:ascii="Gill Sans MT" w:hAnsi="Gill Sans MT"/>
                <w:sz w:val="20"/>
                <w:szCs w:val="20"/>
              </w:rPr>
            </w:pPr>
          </w:p>
        </w:tc>
        <w:tc>
          <w:tcPr>
            <w:tcW w:w="2970" w:type="dxa"/>
            <w:shd w:val="clear" w:color="auto" w:fill="F3F6FB"/>
          </w:tcPr>
          <w:p w14:paraId="17591F0D" w14:textId="77777777" w:rsidR="008C090D" w:rsidRPr="00FD6064" w:rsidRDefault="00AE7790">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65" w:after="0" w:line="259" w:lineRule="auto"/>
              <w:ind w:right="144" w:firstLine="0"/>
              <w:rPr>
                <w:rFonts w:ascii="Gill Sans MT" w:hAnsi="Gill Sans MT"/>
                <w:sz w:val="20"/>
                <w:szCs w:val="20"/>
              </w:rPr>
            </w:pPr>
            <w:r w:rsidRPr="00FD6064">
              <w:rPr>
                <w:rFonts w:ascii="Gill Sans MT" w:hAnsi="Gill Sans MT"/>
                <w:color w:val="6D6E71"/>
                <w:sz w:val="20"/>
                <w:szCs w:val="20"/>
              </w:rPr>
              <w:t>Indicates average consumption for inventory during recent reporting periods.</w:t>
            </w:r>
          </w:p>
          <w:p w14:paraId="17591F0F" w14:textId="3A6BC010" w:rsidR="008C090D" w:rsidRPr="00FD6064" w:rsidRDefault="00AE7790" w:rsidP="004E110C">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tabs>
                <w:tab w:val="left" w:pos="232"/>
              </w:tabs>
              <w:spacing w:before="3" w:after="0" w:line="259" w:lineRule="auto"/>
              <w:ind w:right="111" w:firstLine="0"/>
              <w:rPr>
                <w:rFonts w:ascii="Gill Sans MT" w:hAnsi="Gill Sans MT"/>
                <w:sz w:val="20"/>
                <w:szCs w:val="20"/>
              </w:rPr>
            </w:pPr>
            <w:r w:rsidRPr="00FD6064">
              <w:rPr>
                <w:rFonts w:ascii="Gill Sans MT" w:hAnsi="Gill Sans MT"/>
                <w:color w:val="6D6E71"/>
                <w:sz w:val="20"/>
                <w:szCs w:val="20"/>
              </w:rPr>
              <w:t>This is meant to be a proxy measure of demand, but it tends to be unreliable or highly variable when stock is not maintained properly (e.g., AMC following a</w:t>
            </w:r>
            <w:r w:rsidR="0024259D">
              <w:rPr>
                <w:rFonts w:ascii="Gill Sans MT" w:hAnsi="Gill Sans MT"/>
                <w:color w:val="6D6E71"/>
                <w:sz w:val="20"/>
                <w:szCs w:val="20"/>
              </w:rPr>
              <w:t xml:space="preserve"> </w:t>
            </w:r>
            <w:r w:rsidRPr="00FD6064">
              <w:rPr>
                <w:rFonts w:ascii="Gill Sans MT" w:hAnsi="Gill Sans MT"/>
                <w:color w:val="6D6E71"/>
                <w:sz w:val="20"/>
                <w:szCs w:val="20"/>
              </w:rPr>
              <w:t>3-month stockout would be 0).</w:t>
            </w:r>
          </w:p>
        </w:tc>
        <w:tc>
          <w:tcPr>
            <w:tcW w:w="2070" w:type="dxa"/>
            <w:shd w:val="clear" w:color="auto" w:fill="F3F6FB"/>
          </w:tcPr>
          <w:p w14:paraId="17591F10" w14:textId="5BF0D6B5" w:rsidR="008C090D" w:rsidRPr="00FD6064" w:rsidRDefault="001A3CB9" w:rsidP="00941B82">
            <w:pPr>
              <w:widowControl w:val="0"/>
              <w:spacing w:before="195" w:after="0" w:line="259" w:lineRule="auto"/>
              <w:ind w:left="113" w:right="136"/>
              <w:jc w:val="center"/>
              <w:rPr>
                <w:rFonts w:ascii="Gill Sans MT" w:hAnsi="Gill Sans MT"/>
                <w:color w:val="6D6E71"/>
                <w:sz w:val="20"/>
                <w:szCs w:val="20"/>
              </w:rPr>
            </w:pPr>
            <w:r>
              <w:rPr>
                <w:rFonts w:ascii="Gill Sans MT" w:hAnsi="Gill Sans MT"/>
                <w:color w:val="6D6E71"/>
                <w:sz w:val="20"/>
                <w:szCs w:val="20"/>
              </w:rPr>
              <w:br/>
            </w:r>
            <w:r w:rsidR="00AE7790" w:rsidRPr="00FD6064">
              <w:rPr>
                <w:rFonts w:ascii="Gill Sans MT" w:hAnsi="Gill Sans MT"/>
                <w:color w:val="6D6E71"/>
                <w:sz w:val="20"/>
                <w:szCs w:val="20"/>
              </w:rPr>
              <w:t xml:space="preserve">Monitor </w:t>
            </w:r>
            <w:r w:rsidR="00B46D1A">
              <w:rPr>
                <w:rFonts w:ascii="Gill Sans MT" w:hAnsi="Gill Sans MT"/>
                <w:color w:val="6D6E71"/>
                <w:sz w:val="20"/>
                <w:szCs w:val="20"/>
              </w:rPr>
              <w:t>AMC</w:t>
            </w:r>
            <w:r w:rsidR="00AE7790" w:rsidRPr="00FD6064">
              <w:rPr>
                <w:rFonts w:ascii="Gill Sans MT" w:hAnsi="Gill Sans MT"/>
                <w:color w:val="6D6E71"/>
                <w:sz w:val="20"/>
                <w:szCs w:val="20"/>
              </w:rPr>
              <w:t xml:space="preserve"> to</w:t>
            </w:r>
          </w:p>
          <w:p w14:paraId="17591F11" w14:textId="77777777" w:rsidR="008C090D" w:rsidRPr="00FD6064" w:rsidRDefault="00AE7790" w:rsidP="00941B82">
            <w:pPr>
              <w:widowControl w:val="0"/>
              <w:spacing w:before="3" w:after="0" w:line="259" w:lineRule="auto"/>
              <w:ind w:left="113" w:right="136"/>
              <w:jc w:val="center"/>
              <w:rPr>
                <w:rFonts w:ascii="Gill Sans MT" w:hAnsi="Gill Sans MT"/>
                <w:color w:val="6D6E71"/>
                <w:sz w:val="20"/>
                <w:szCs w:val="20"/>
              </w:rPr>
            </w:pPr>
            <w:r w:rsidRPr="00FD6064">
              <w:rPr>
                <w:rFonts w:ascii="Gill Sans MT" w:hAnsi="Gill Sans MT"/>
                <w:color w:val="6D6E71"/>
                <w:sz w:val="20"/>
                <w:szCs w:val="20"/>
              </w:rPr>
              <w:t>look for changes in consumption</w:t>
            </w:r>
          </w:p>
          <w:p w14:paraId="17591F12" w14:textId="77777777" w:rsidR="008C090D" w:rsidRPr="00FD6064" w:rsidRDefault="00AE7790" w:rsidP="00941B82">
            <w:pPr>
              <w:widowControl w:val="0"/>
              <w:spacing w:before="1" w:after="0" w:line="259" w:lineRule="auto"/>
              <w:ind w:left="113" w:right="136"/>
              <w:jc w:val="center"/>
              <w:rPr>
                <w:rFonts w:ascii="Gill Sans MT" w:hAnsi="Gill Sans MT"/>
                <w:sz w:val="20"/>
                <w:szCs w:val="20"/>
              </w:rPr>
            </w:pPr>
            <w:r w:rsidRPr="00FD6064">
              <w:rPr>
                <w:rFonts w:ascii="Gill Sans MT" w:hAnsi="Gill Sans MT"/>
                <w:color w:val="6D6E71"/>
                <w:sz w:val="20"/>
                <w:szCs w:val="20"/>
              </w:rPr>
              <w:t>patterns (increased or decreased consumption).</w:t>
            </w:r>
          </w:p>
        </w:tc>
      </w:tr>
      <w:tr w:rsidR="000B2B51" w:rsidRPr="00FD6064" w14:paraId="6EF367CA" w14:textId="77777777" w:rsidTr="004E110C">
        <w:trPr>
          <w:trHeight w:val="3472"/>
          <w:jc w:val="center"/>
        </w:trPr>
        <w:tc>
          <w:tcPr>
            <w:tcW w:w="1520" w:type="dxa"/>
            <w:shd w:val="clear" w:color="auto" w:fill="C9D6ED"/>
          </w:tcPr>
          <w:p w14:paraId="16ECC81E" w14:textId="77777777"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p>
          <w:p w14:paraId="14C5E996" w14:textId="77777777"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p>
          <w:p w14:paraId="079EEC4C" w14:textId="77777777"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p>
          <w:p w14:paraId="746B9DA2" w14:textId="2F6AC6AB"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r w:rsidRPr="00FD6064">
              <w:rPr>
                <w:rFonts w:ascii="Gill Sans MT" w:hAnsi="Gill Sans MT"/>
                <w:b/>
                <w:color w:val="58595B"/>
                <w:sz w:val="20"/>
                <w:szCs w:val="20"/>
              </w:rPr>
              <w:t>Months of Stock (MOS)</w:t>
            </w:r>
          </w:p>
        </w:tc>
        <w:tc>
          <w:tcPr>
            <w:tcW w:w="2070" w:type="dxa"/>
            <w:shd w:val="clear" w:color="auto" w:fill="F3F6FB"/>
          </w:tcPr>
          <w:p w14:paraId="5F8B4710" w14:textId="06A052F5" w:rsidR="00CB2F27" w:rsidRPr="00FD6064" w:rsidRDefault="00CB2F27" w:rsidP="004E110C">
            <w:pPr>
              <w:widowControl w:val="0"/>
              <w:spacing w:before="89" w:after="0" w:line="259" w:lineRule="auto"/>
              <w:ind w:left="113" w:right="347"/>
              <w:jc w:val="center"/>
              <w:rPr>
                <w:rFonts w:ascii="Gill Sans MT" w:eastAsia="Times New Roman" w:hAnsi="Gill Sans MT" w:cs="Times New Roman"/>
                <w:sz w:val="20"/>
                <w:szCs w:val="20"/>
              </w:rPr>
            </w:pPr>
            <w:r w:rsidRPr="00FD6064">
              <w:rPr>
                <w:rFonts w:ascii="Gill Sans MT" w:hAnsi="Gill Sans MT"/>
                <w:color w:val="6D6E71"/>
                <w:sz w:val="20"/>
                <w:szCs w:val="20"/>
              </w:rPr>
              <w:t xml:space="preserve">Indicates how long the current </w:t>
            </w:r>
            <w:proofErr w:type="gramStart"/>
            <w:r w:rsidRPr="00FD6064">
              <w:rPr>
                <w:rFonts w:ascii="Gill Sans MT" w:hAnsi="Gill Sans MT"/>
                <w:color w:val="6D6E71"/>
                <w:sz w:val="20"/>
                <w:szCs w:val="20"/>
              </w:rPr>
              <w:t>stock</w:t>
            </w:r>
            <w:proofErr w:type="gramEnd"/>
            <w:r w:rsidRPr="00FD6064">
              <w:rPr>
                <w:rFonts w:ascii="Gill Sans MT" w:hAnsi="Gill Sans MT"/>
                <w:color w:val="6D6E71"/>
                <w:sz w:val="20"/>
                <w:szCs w:val="20"/>
              </w:rPr>
              <w:t xml:space="preserve"> will last </w:t>
            </w:r>
            <w:proofErr w:type="gramStart"/>
            <w:r w:rsidRPr="00FD6064">
              <w:rPr>
                <w:rFonts w:ascii="Gill Sans MT" w:hAnsi="Gill Sans MT"/>
                <w:color w:val="6D6E71"/>
                <w:sz w:val="20"/>
                <w:szCs w:val="20"/>
              </w:rPr>
              <w:t>based</w:t>
            </w:r>
            <w:proofErr w:type="gramEnd"/>
            <w:r w:rsidRPr="00FD6064">
              <w:rPr>
                <w:rFonts w:ascii="Gill Sans MT" w:hAnsi="Gill Sans MT"/>
                <w:color w:val="6D6E71"/>
                <w:sz w:val="20"/>
                <w:szCs w:val="20"/>
              </w:rPr>
              <w:t xml:space="preserve"> on recent consumption patterns. Commonly measured using an average</w:t>
            </w:r>
            <w:r w:rsidR="00170A84">
              <w:rPr>
                <w:rFonts w:ascii="Gill Sans MT" w:hAnsi="Gill Sans MT"/>
                <w:color w:val="6D6E71"/>
                <w:sz w:val="20"/>
                <w:szCs w:val="20"/>
              </w:rPr>
              <w:t xml:space="preserve"> </w:t>
            </w:r>
            <w:r w:rsidRPr="00FD6064">
              <w:rPr>
                <w:rFonts w:ascii="Gill Sans MT" w:hAnsi="Gill Sans MT"/>
                <w:color w:val="6D6E71"/>
                <w:sz w:val="20"/>
                <w:szCs w:val="20"/>
              </w:rPr>
              <w:t>of recent monthly consumption (e.g., prior three months).</w:t>
            </w:r>
          </w:p>
        </w:tc>
        <w:tc>
          <w:tcPr>
            <w:tcW w:w="1350" w:type="dxa"/>
            <w:shd w:val="clear" w:color="auto" w:fill="F3F6FB"/>
          </w:tcPr>
          <w:p w14:paraId="18274448" w14:textId="77777777"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p>
          <w:p w14:paraId="35733EAC" w14:textId="77777777" w:rsidR="00CB2F27" w:rsidRPr="00FD6064" w:rsidRDefault="00CB2F27" w:rsidP="00CB2F27">
            <w:pPr>
              <w:widowControl w:val="0"/>
              <w:spacing w:before="89" w:after="0" w:line="240" w:lineRule="auto"/>
              <w:ind w:left="18"/>
              <w:jc w:val="center"/>
              <w:rPr>
                <w:rFonts w:ascii="Gill Sans MT" w:eastAsia="Times New Roman" w:hAnsi="Gill Sans MT" w:cs="Times New Roman"/>
                <w:sz w:val="20"/>
                <w:szCs w:val="20"/>
              </w:rPr>
            </w:pPr>
          </w:p>
          <w:p w14:paraId="11BF9C4C" w14:textId="77777777" w:rsidR="00111637" w:rsidRPr="00FD6064" w:rsidRDefault="00111637" w:rsidP="00CB2F27">
            <w:pPr>
              <w:widowControl w:val="0"/>
              <w:spacing w:before="89" w:after="0" w:line="240" w:lineRule="auto"/>
              <w:ind w:left="18"/>
              <w:jc w:val="center"/>
              <w:rPr>
                <w:rFonts w:ascii="Gill Sans MT" w:eastAsia="Times New Roman" w:hAnsi="Gill Sans MT" w:cs="Times New Roman"/>
                <w:sz w:val="20"/>
                <w:szCs w:val="20"/>
              </w:rPr>
            </w:pPr>
          </w:p>
          <w:p w14:paraId="1E98470C" w14:textId="77777777" w:rsidR="00CB2F27" w:rsidRPr="00FD6064" w:rsidRDefault="00CB2F27" w:rsidP="004E110C">
            <w:pPr>
              <w:widowControl w:val="0"/>
              <w:spacing w:before="85" w:after="0" w:line="240" w:lineRule="auto"/>
              <w:rPr>
                <w:rFonts w:ascii="Gill Sans MT" w:eastAsia="Times New Roman" w:hAnsi="Gill Sans MT" w:cs="Times New Roman"/>
                <w:sz w:val="20"/>
                <w:szCs w:val="20"/>
              </w:rPr>
            </w:pPr>
          </w:p>
          <w:p w14:paraId="7D320A59" w14:textId="3E347093" w:rsidR="00CB2F27" w:rsidRPr="00FD6064" w:rsidRDefault="00CB2F27" w:rsidP="004E110C">
            <w:pPr>
              <w:widowControl w:val="0"/>
              <w:spacing w:before="89" w:after="0" w:line="259" w:lineRule="auto"/>
              <w:ind w:left="123" w:right="149" w:hanging="123"/>
              <w:jc w:val="center"/>
              <w:rPr>
                <w:rFonts w:ascii="Gill Sans MT" w:hAnsi="Gill Sans MT"/>
                <w:sz w:val="20"/>
                <w:szCs w:val="20"/>
              </w:rPr>
            </w:pPr>
            <w:r w:rsidRPr="00FD6064">
              <w:rPr>
                <w:rFonts w:ascii="Gill Sans MT" w:hAnsi="Gill Sans MT"/>
                <w:color w:val="6D6E71"/>
                <w:sz w:val="20"/>
                <w:szCs w:val="20"/>
              </w:rPr>
              <w:t xml:space="preserve">= </w:t>
            </w:r>
            <w:r w:rsidRPr="00FD6064">
              <w:rPr>
                <w:rFonts w:ascii="Gill Sans MT" w:hAnsi="Gill Sans MT"/>
                <w:color w:val="6D6E71"/>
                <w:sz w:val="20"/>
                <w:szCs w:val="20"/>
                <w:u w:val="single"/>
              </w:rPr>
              <w:t>S</w:t>
            </w:r>
            <w:r w:rsidR="00133318">
              <w:rPr>
                <w:rFonts w:ascii="Gill Sans MT" w:hAnsi="Gill Sans MT"/>
                <w:color w:val="6D6E71"/>
                <w:sz w:val="20"/>
                <w:szCs w:val="20"/>
                <w:u w:val="single"/>
              </w:rPr>
              <w:t>O</w:t>
            </w:r>
            <w:r w:rsidRPr="00FD6064">
              <w:rPr>
                <w:rFonts w:ascii="Gill Sans MT" w:hAnsi="Gill Sans MT"/>
                <w:color w:val="6D6E71"/>
                <w:sz w:val="20"/>
                <w:szCs w:val="20"/>
                <w:u w:val="single"/>
              </w:rPr>
              <w:t>H</w:t>
            </w:r>
            <w:r w:rsidRPr="00FD6064">
              <w:rPr>
                <w:rFonts w:ascii="Gill Sans MT" w:hAnsi="Gill Sans MT"/>
                <w:color w:val="6D6E71"/>
                <w:sz w:val="20"/>
                <w:szCs w:val="20"/>
              </w:rPr>
              <w:t xml:space="preserve"> </w:t>
            </w:r>
            <w:r w:rsidR="00C777FB">
              <w:rPr>
                <w:rFonts w:ascii="Gill Sans MT" w:hAnsi="Gill Sans MT"/>
                <w:color w:val="6D6E71"/>
                <w:sz w:val="20"/>
                <w:szCs w:val="20"/>
              </w:rPr>
              <w:br/>
            </w:r>
            <w:r w:rsidRPr="00FD6064">
              <w:rPr>
                <w:rFonts w:ascii="Gill Sans MT" w:hAnsi="Gill Sans MT"/>
                <w:color w:val="6D6E71"/>
                <w:sz w:val="20"/>
                <w:szCs w:val="20"/>
              </w:rPr>
              <w:t>AMC</w:t>
            </w:r>
          </w:p>
        </w:tc>
        <w:tc>
          <w:tcPr>
            <w:tcW w:w="2970" w:type="dxa"/>
            <w:shd w:val="clear" w:color="auto" w:fill="F3F6FB"/>
          </w:tcPr>
          <w:p w14:paraId="6237EFB9" w14:textId="26DC821C" w:rsidR="00CB2F27" w:rsidRPr="00FD6064" w:rsidRDefault="00CB2F27" w:rsidP="00CB2F27">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tabs>
                <w:tab w:val="left" w:pos="260"/>
              </w:tabs>
              <w:spacing w:before="65" w:after="0" w:line="259" w:lineRule="auto"/>
              <w:ind w:right="253" w:firstLine="0"/>
              <w:rPr>
                <w:rFonts w:ascii="Gill Sans MT" w:hAnsi="Gill Sans MT"/>
                <w:sz w:val="20"/>
                <w:szCs w:val="20"/>
              </w:rPr>
            </w:pPr>
            <w:r w:rsidRPr="00FD6064">
              <w:rPr>
                <w:rFonts w:ascii="Gill Sans MT" w:hAnsi="Gill Sans MT"/>
                <w:color w:val="6D6E71"/>
                <w:sz w:val="20"/>
                <w:szCs w:val="20"/>
              </w:rPr>
              <w:t xml:space="preserve">Uses more recent trends (e.g., prior </w:t>
            </w:r>
            <w:r w:rsidR="00B51EE9">
              <w:rPr>
                <w:rFonts w:ascii="Gill Sans MT" w:hAnsi="Gill Sans MT"/>
                <w:color w:val="6D6E71"/>
                <w:sz w:val="20"/>
                <w:szCs w:val="20"/>
              </w:rPr>
              <w:t>three</w:t>
            </w:r>
            <w:r w:rsidR="00B51EE9" w:rsidRPr="00FD6064">
              <w:rPr>
                <w:rFonts w:ascii="Gill Sans MT" w:hAnsi="Gill Sans MT"/>
                <w:color w:val="6D6E71"/>
                <w:sz w:val="20"/>
                <w:szCs w:val="20"/>
              </w:rPr>
              <w:t xml:space="preserve"> </w:t>
            </w:r>
            <w:r w:rsidRPr="00FD6064">
              <w:rPr>
                <w:rFonts w:ascii="Gill Sans MT" w:hAnsi="Gill Sans MT"/>
                <w:color w:val="6D6E71"/>
                <w:sz w:val="20"/>
                <w:szCs w:val="20"/>
              </w:rPr>
              <w:t>months) to inform anticipated</w:t>
            </w:r>
            <w:r w:rsidR="00414FFE">
              <w:rPr>
                <w:rFonts w:ascii="Gill Sans MT" w:hAnsi="Gill Sans MT"/>
                <w:color w:val="6D6E71"/>
                <w:sz w:val="20"/>
                <w:szCs w:val="20"/>
              </w:rPr>
              <w:t xml:space="preserve"> </w:t>
            </w:r>
            <w:r w:rsidRPr="00FD6064">
              <w:rPr>
                <w:rFonts w:ascii="Gill Sans MT" w:hAnsi="Gill Sans MT"/>
                <w:color w:val="6D6E71"/>
                <w:sz w:val="20"/>
                <w:szCs w:val="20"/>
              </w:rPr>
              <w:t>consumption.</w:t>
            </w:r>
          </w:p>
          <w:p w14:paraId="77399A9B" w14:textId="615377A6" w:rsidR="006730FC" w:rsidRPr="00FD6064" w:rsidRDefault="00CB2F27" w:rsidP="006730FC">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tabs>
                <w:tab w:val="left" w:pos="232"/>
              </w:tabs>
              <w:spacing w:before="3" w:after="0" w:line="259" w:lineRule="auto"/>
              <w:ind w:right="227" w:firstLine="0"/>
              <w:rPr>
                <w:rFonts w:ascii="Gill Sans MT" w:hAnsi="Gill Sans MT"/>
                <w:sz w:val="20"/>
                <w:szCs w:val="20"/>
              </w:rPr>
            </w:pPr>
            <w:r w:rsidRPr="00FD6064">
              <w:rPr>
                <w:rFonts w:ascii="Gill Sans MT" w:hAnsi="Gill Sans MT"/>
                <w:color w:val="6D6E71"/>
                <w:sz w:val="20"/>
                <w:szCs w:val="20"/>
              </w:rPr>
              <w:t xml:space="preserve">Typically used as targets in the Inventory Control </w:t>
            </w:r>
            <w:r w:rsidR="00550EBE">
              <w:rPr>
                <w:rFonts w:ascii="Gill Sans MT" w:hAnsi="Gill Sans MT"/>
                <w:color w:val="6D6E71"/>
                <w:sz w:val="20"/>
                <w:szCs w:val="20"/>
              </w:rPr>
              <w:t>P</w:t>
            </w:r>
            <w:r w:rsidRPr="00FD6064">
              <w:rPr>
                <w:rFonts w:ascii="Gill Sans MT" w:hAnsi="Gill Sans MT"/>
                <w:color w:val="6D6E71"/>
                <w:sz w:val="20"/>
                <w:szCs w:val="20"/>
              </w:rPr>
              <w:t>olicies.</w:t>
            </w:r>
          </w:p>
          <w:p w14:paraId="03C3FADC" w14:textId="699F8134" w:rsidR="00CB2F27" w:rsidRPr="00FD6064" w:rsidRDefault="00CB2F27" w:rsidP="004E110C">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tabs>
                <w:tab w:val="left" w:pos="232"/>
              </w:tabs>
              <w:spacing w:before="3" w:after="0" w:line="259" w:lineRule="auto"/>
              <w:ind w:right="227" w:firstLine="0"/>
              <w:rPr>
                <w:rFonts w:ascii="Gill Sans MT" w:hAnsi="Gill Sans MT"/>
                <w:color w:val="6D6E71"/>
                <w:sz w:val="20"/>
                <w:szCs w:val="20"/>
              </w:rPr>
            </w:pPr>
            <w:r w:rsidRPr="00FD6064">
              <w:rPr>
                <w:rFonts w:ascii="Gill Sans MT" w:hAnsi="Gill Sans MT"/>
                <w:color w:val="6D6E71"/>
                <w:sz w:val="20"/>
                <w:szCs w:val="20"/>
              </w:rPr>
              <w:t>MOS provides information for immediate action but may be highly sensitive to short-term changes in rates of consumption (e.g., stockpiling due to shortage</w:t>
            </w:r>
            <w:r w:rsidR="003079AB">
              <w:rPr>
                <w:rFonts w:ascii="Gill Sans MT" w:hAnsi="Gill Sans MT"/>
                <w:color w:val="6D6E71"/>
                <w:sz w:val="20"/>
                <w:szCs w:val="20"/>
              </w:rPr>
              <w:t>,</w:t>
            </w:r>
            <w:r w:rsidRPr="00FD6064">
              <w:rPr>
                <w:rFonts w:ascii="Gill Sans MT" w:hAnsi="Gill Sans MT"/>
                <w:color w:val="6D6E71"/>
                <w:sz w:val="20"/>
                <w:szCs w:val="20"/>
              </w:rPr>
              <w:t xml:space="preserve"> or excessive consumption to make up for a recent stockout).</w:t>
            </w:r>
          </w:p>
        </w:tc>
        <w:tc>
          <w:tcPr>
            <w:tcW w:w="2070" w:type="dxa"/>
            <w:shd w:val="clear" w:color="auto" w:fill="F3F6FB"/>
          </w:tcPr>
          <w:p w14:paraId="107B8D96" w14:textId="2B9749FB" w:rsidR="00CB2F27" w:rsidRPr="00FD6064" w:rsidRDefault="001A3CB9" w:rsidP="004E110C">
            <w:pPr>
              <w:widowControl w:val="0"/>
              <w:spacing w:before="65" w:after="0" w:line="259" w:lineRule="auto"/>
              <w:ind w:left="113" w:right="136"/>
              <w:jc w:val="center"/>
              <w:rPr>
                <w:rFonts w:ascii="Gill Sans MT" w:hAnsi="Gill Sans MT"/>
                <w:color w:val="6D6E71"/>
                <w:sz w:val="20"/>
                <w:szCs w:val="20"/>
              </w:rPr>
            </w:pPr>
            <w:r>
              <w:rPr>
                <w:rFonts w:ascii="Gill Sans MT" w:hAnsi="Gill Sans MT"/>
                <w:color w:val="6D6E71"/>
                <w:sz w:val="20"/>
                <w:szCs w:val="20"/>
              </w:rPr>
              <w:br/>
            </w:r>
            <w:r w:rsidR="00CB2F27" w:rsidRPr="00FD6064">
              <w:rPr>
                <w:rFonts w:ascii="Gill Sans MT" w:hAnsi="Gill Sans MT"/>
                <w:color w:val="6D6E71"/>
                <w:sz w:val="20"/>
                <w:szCs w:val="20"/>
              </w:rPr>
              <w:t xml:space="preserve">Monitor </w:t>
            </w:r>
            <w:r w:rsidR="00AE2B8C">
              <w:rPr>
                <w:rFonts w:ascii="Gill Sans MT" w:hAnsi="Gill Sans MT"/>
                <w:color w:val="6D6E71"/>
                <w:sz w:val="20"/>
                <w:szCs w:val="20"/>
              </w:rPr>
              <w:t>MOS</w:t>
            </w:r>
            <w:r w:rsidR="00CB2F27" w:rsidRPr="00FD6064">
              <w:rPr>
                <w:rFonts w:ascii="Gill Sans MT" w:hAnsi="Gill Sans MT"/>
                <w:color w:val="6D6E71"/>
                <w:sz w:val="20"/>
                <w:szCs w:val="20"/>
              </w:rPr>
              <w:t xml:space="preserve"> for each facility/product combination against the Inventory Control Policies (max-min). </w:t>
            </w:r>
            <w:proofErr w:type="gramStart"/>
            <w:r w:rsidR="00CB2F27" w:rsidRPr="00FD6064">
              <w:rPr>
                <w:rFonts w:ascii="Gill Sans MT" w:hAnsi="Gill Sans MT"/>
                <w:color w:val="6D6E71"/>
                <w:sz w:val="20"/>
                <w:szCs w:val="20"/>
              </w:rPr>
              <w:t>A value</w:t>
            </w:r>
            <w:proofErr w:type="gramEnd"/>
            <w:r w:rsidR="00CB2F27" w:rsidRPr="00FD6064">
              <w:rPr>
                <w:rFonts w:ascii="Gill Sans MT" w:hAnsi="Gill Sans MT"/>
                <w:color w:val="6D6E71"/>
                <w:sz w:val="20"/>
                <w:szCs w:val="20"/>
              </w:rPr>
              <w:t xml:space="preserve"> below min indicates insufficient stock being maintained.</w:t>
            </w:r>
            <w:r w:rsidR="00E5308F">
              <w:rPr>
                <w:rFonts w:ascii="Gill Sans MT" w:hAnsi="Gill Sans MT"/>
                <w:color w:val="6D6E71"/>
                <w:sz w:val="20"/>
                <w:szCs w:val="20"/>
              </w:rPr>
              <w:t xml:space="preserve"> </w:t>
            </w:r>
            <w:r w:rsidR="00CB2F27" w:rsidRPr="00FD6064">
              <w:rPr>
                <w:rFonts w:ascii="Gill Sans MT" w:hAnsi="Gill Sans MT"/>
                <w:color w:val="6D6E71"/>
                <w:sz w:val="20"/>
                <w:szCs w:val="20"/>
              </w:rPr>
              <w:t>A value above max indicates overstocking practices.</w:t>
            </w:r>
          </w:p>
        </w:tc>
      </w:tr>
    </w:tbl>
    <w:p w14:paraId="741AC0B4" w14:textId="77777777" w:rsidR="00B44242" w:rsidRDefault="00B44242">
      <w:pPr>
        <w:spacing w:before="240"/>
        <w:rPr>
          <w:rFonts w:ascii="Gill Sans MT" w:hAnsi="Gill Sans MT"/>
        </w:rPr>
        <w:sectPr w:rsidR="00B44242" w:rsidSect="004E110C">
          <w:pgSz w:w="12240" w:h="15840"/>
          <w:pgMar w:top="1080" w:right="1080" w:bottom="1080" w:left="1080" w:header="720" w:footer="720" w:gutter="0"/>
          <w:cols w:space="720"/>
        </w:sectPr>
      </w:pPr>
    </w:p>
    <w:p w14:paraId="17591F15" w14:textId="77777777" w:rsidR="008C090D" w:rsidRPr="00FD6064" w:rsidRDefault="00AE7790" w:rsidP="00021C52">
      <w:pPr>
        <w:pStyle w:val="Head1NoTOC"/>
      </w:pPr>
      <w:bookmarkStart w:id="69" w:name="_Toc179370452"/>
      <w:r w:rsidRPr="00FD6064">
        <w:lastRenderedPageBreak/>
        <w:t>The Facility Inventory Turnover Analysis (FITA) Dashboard</w:t>
      </w:r>
      <w:sdt>
        <w:sdtPr>
          <w:tag w:val="goog_rdk_74"/>
          <w:id w:val="-802235159"/>
        </w:sdtPr>
        <w:sdtContent/>
      </w:sdt>
      <w:sdt>
        <w:sdtPr>
          <w:tag w:val="goog_rdk_75"/>
          <w:id w:val="1156107626"/>
        </w:sdtPr>
        <w:sdtContent/>
      </w:sdt>
      <w:bookmarkEnd w:id="69"/>
    </w:p>
    <w:p w14:paraId="17591F16" w14:textId="52FF97D6" w:rsidR="008C090D" w:rsidRPr="00FD6064" w:rsidRDefault="00AE7790">
      <w:pPr>
        <w:rPr>
          <w:rFonts w:ascii="Gill Sans MT" w:hAnsi="Gill Sans MT"/>
        </w:rPr>
      </w:pPr>
      <w:commentRangeStart w:id="70"/>
      <w:r w:rsidRPr="531678C4">
        <w:rPr>
          <w:rFonts w:ascii="Gill Sans MT" w:hAnsi="Gill Sans MT"/>
          <w:b/>
          <w:bCs/>
          <w:i/>
          <w:iCs/>
        </w:rPr>
        <w:t>A tool for processing LMIS data has been developed and is available for use by countries to monitor inventory turn</w:t>
      </w:r>
      <w:r w:rsidR="005C04AA" w:rsidRPr="531678C4">
        <w:rPr>
          <w:rFonts w:ascii="Gill Sans MT" w:hAnsi="Gill Sans MT"/>
          <w:b/>
          <w:bCs/>
          <w:i/>
          <w:iCs/>
        </w:rPr>
        <w:t>over</w:t>
      </w:r>
      <w:r w:rsidRPr="531678C4">
        <w:rPr>
          <w:rFonts w:ascii="Gill Sans MT" w:hAnsi="Gill Sans MT"/>
          <w:b/>
          <w:bCs/>
          <w:i/>
          <w:iCs/>
        </w:rPr>
        <w:t xml:space="preserve"> ratios and other key metrics across all products and facilities</w:t>
      </w:r>
      <w:r w:rsidR="00B85040" w:rsidRPr="531678C4">
        <w:rPr>
          <w:rFonts w:ascii="Gill Sans MT" w:hAnsi="Gill Sans MT"/>
          <w:b/>
          <w:bCs/>
          <w:i/>
          <w:iCs/>
        </w:rPr>
        <w:t xml:space="preserve">: </w:t>
      </w:r>
      <w:r w:rsidRPr="531678C4">
        <w:rPr>
          <w:rFonts w:ascii="Gill Sans MT" w:hAnsi="Gill Sans MT"/>
          <w:b/>
          <w:bCs/>
          <w:i/>
          <w:iCs/>
        </w:rPr>
        <w:t xml:space="preserve">it is called the Facility Inventory Turnover Analysis, or FITA, dashboard. </w:t>
      </w:r>
      <w:commentRangeEnd w:id="70"/>
      <w:r w:rsidR="00314970">
        <w:rPr>
          <w:rStyle w:val="CommentReference"/>
        </w:rPr>
        <w:commentReference w:id="70"/>
      </w:r>
      <w:r w:rsidRPr="531678C4">
        <w:rPr>
          <w:rFonts w:ascii="Gill Sans MT" w:hAnsi="Gill Sans MT"/>
        </w:rPr>
        <w:t xml:space="preserve">Where possible, countries should discuss the option of incorporating this metric into their existing dashboards or integrating it directly into their eLMIS instead of adding another stand-alone tool to maintain and monitor. These countries can use the dashboard as a guide for how best to visualize and contextualize the metric in those other systems or to train people new to using </w:t>
      </w:r>
      <w:r w:rsidR="007316C0" w:rsidRPr="531678C4">
        <w:rPr>
          <w:rFonts w:ascii="Gill Sans MT" w:hAnsi="Gill Sans MT"/>
        </w:rPr>
        <w:t>i</w:t>
      </w:r>
      <w:r w:rsidRPr="531678C4">
        <w:rPr>
          <w:rFonts w:ascii="Gill Sans MT" w:hAnsi="Gill Sans MT"/>
        </w:rPr>
        <w:t xml:space="preserve">nventory </w:t>
      </w:r>
      <w:r w:rsidR="007316C0" w:rsidRPr="531678C4">
        <w:rPr>
          <w:rFonts w:ascii="Gill Sans MT" w:hAnsi="Gill Sans MT"/>
        </w:rPr>
        <w:t>t</w:t>
      </w:r>
      <w:r w:rsidRPr="531678C4">
        <w:rPr>
          <w:rFonts w:ascii="Gill Sans MT" w:hAnsi="Gill Sans MT"/>
        </w:rPr>
        <w:t>urn</w:t>
      </w:r>
      <w:r w:rsidR="00CF6EE8">
        <w:rPr>
          <w:rFonts w:ascii="Gill Sans MT" w:hAnsi="Gill Sans MT"/>
        </w:rPr>
        <w:t>over ratio</w:t>
      </w:r>
      <w:r w:rsidRPr="531678C4">
        <w:rPr>
          <w:rFonts w:ascii="Gill Sans MT" w:hAnsi="Gill Sans MT"/>
        </w:rPr>
        <w:t xml:space="preserve">s for last-mile stock management. However, for countries without an existing dashboard to visualize last-mile stock KPIs, this dashboard provides an option for more long-term and permanent use. </w:t>
      </w:r>
    </w:p>
    <w:p w14:paraId="17591F17" w14:textId="055A9F18" w:rsidR="008C090D" w:rsidRDefault="00AE7790">
      <w:pPr>
        <w:rPr>
          <w:rFonts w:ascii="Gill Sans MT" w:hAnsi="Gill Sans MT"/>
        </w:rPr>
      </w:pPr>
      <w:r w:rsidRPr="00FD6064">
        <w:rPr>
          <w:rFonts w:ascii="Gill Sans MT" w:hAnsi="Gill Sans MT"/>
        </w:rPr>
        <w:t xml:space="preserve">The FITA dashboard was designed to be user-friendly for all countries, </w:t>
      </w:r>
      <w:sdt>
        <w:sdtPr>
          <w:rPr>
            <w:rFonts w:ascii="Gill Sans MT" w:hAnsi="Gill Sans MT"/>
          </w:rPr>
          <w:tag w:val="goog_rdk_77"/>
          <w:id w:val="623735388"/>
        </w:sdtPr>
        <w:sdtContent/>
      </w:sdt>
      <w:r w:rsidRPr="00FD6064">
        <w:rPr>
          <w:rFonts w:ascii="Gill Sans MT" w:hAnsi="Gill Sans MT"/>
        </w:rPr>
        <w:t xml:space="preserve">regardless of the data and analytics skills of those attempting to use it. Some of the key user interface features include a pop-up window to enter data and an </w:t>
      </w:r>
      <w:r w:rsidR="009149DE">
        <w:rPr>
          <w:rFonts w:ascii="Gill Sans MT" w:hAnsi="Gill Sans MT"/>
        </w:rPr>
        <w:t>E</w:t>
      </w:r>
      <w:r w:rsidRPr="00FD6064">
        <w:rPr>
          <w:rFonts w:ascii="Gill Sans MT" w:hAnsi="Gill Sans MT"/>
        </w:rPr>
        <w:t xml:space="preserve">xcel-based dashboard to explore the data after it is processed. </w:t>
      </w:r>
    </w:p>
    <w:p w14:paraId="37546480" w14:textId="10749216" w:rsidR="00A86635" w:rsidRDefault="005B45FC" w:rsidP="00A86635">
      <w:pPr>
        <w:pStyle w:val="BoxText"/>
      </w:pPr>
      <w:r>
        <w:t>Although</w:t>
      </w:r>
      <w:r w:rsidRPr="00FD6064">
        <w:t xml:space="preserve"> </w:t>
      </w:r>
      <w:r>
        <w:t>the FITA dashboard</w:t>
      </w:r>
      <w:r w:rsidRPr="00FD6064">
        <w:t xml:space="preserve"> was developed using computer programming in </w:t>
      </w:r>
      <w:r>
        <w:t>P</w:t>
      </w:r>
      <w:r w:rsidRPr="00FD6064">
        <w:t xml:space="preserve">ython, no knowledge of </w:t>
      </w:r>
      <w:r>
        <w:t>P</w:t>
      </w:r>
      <w:r w:rsidRPr="00FD6064">
        <w:t>ython is required to install and run the tool.</w:t>
      </w:r>
      <w:r w:rsidR="00741074">
        <w:t xml:space="preserve"> </w:t>
      </w:r>
      <w:r w:rsidR="00741074" w:rsidRPr="00FD6064">
        <w:t xml:space="preserve">The </w:t>
      </w:r>
      <w:r w:rsidR="00DC71BA">
        <w:t>u</w:t>
      </w:r>
      <w:r w:rsidR="00741074" w:rsidRPr="00FD6064">
        <w:t xml:space="preserve">ser </w:t>
      </w:r>
      <w:r w:rsidR="00DC71BA">
        <w:t>g</w:t>
      </w:r>
      <w:r w:rsidR="00741074" w:rsidRPr="00FD6064">
        <w:t xml:space="preserve">uide will instruct users </w:t>
      </w:r>
      <w:r w:rsidR="00741074">
        <w:t xml:space="preserve">on </w:t>
      </w:r>
      <w:r w:rsidR="00741074" w:rsidRPr="00FD6064">
        <w:t xml:space="preserve">how to install </w:t>
      </w:r>
      <w:r w:rsidR="00741074">
        <w:t>P</w:t>
      </w:r>
      <w:r w:rsidR="00741074" w:rsidRPr="00FD6064">
        <w:t>ython and run a few simple lines of code to set up</w:t>
      </w:r>
      <w:r w:rsidR="00741074" w:rsidRPr="00FD6064" w:rsidDel="00EC6EA7">
        <w:t xml:space="preserve"> </w:t>
      </w:r>
      <w:r w:rsidR="00741074" w:rsidRPr="00FD6064">
        <w:t xml:space="preserve">the tool. The </w:t>
      </w:r>
      <w:r w:rsidR="00741074">
        <w:t>P</w:t>
      </w:r>
      <w:r w:rsidR="00741074" w:rsidRPr="00FD6064">
        <w:t xml:space="preserve">ython script to generate the dashboard can be accessed and downloaded on GitHub: </w:t>
      </w:r>
      <w:hyperlink r:id="rId40" w:history="1">
        <w:r w:rsidR="00983ED6" w:rsidRPr="000C1BFA">
          <w:rPr>
            <w:rStyle w:val="Hyperlink"/>
          </w:rPr>
          <w:t>https://github.com/ghsc-psm/facility-inventory-turnover-analysis-dash</w:t>
        </w:r>
      </w:hyperlink>
      <w:r w:rsidR="00A86635">
        <w:t>.</w:t>
      </w:r>
    </w:p>
    <w:p w14:paraId="17591F18" w14:textId="556DBF99" w:rsidR="008C090D" w:rsidRPr="00FD6064" w:rsidRDefault="00314970">
      <w:pPr>
        <w:rPr>
          <w:rFonts w:ascii="Gill Sans MT" w:hAnsi="Gill Sans MT"/>
        </w:rPr>
      </w:pPr>
      <w:commentRangeStart w:id="71"/>
      <w:commentRangeEnd w:id="71"/>
      <w:r>
        <w:rPr>
          <w:rStyle w:val="CommentReference"/>
        </w:rPr>
        <w:commentReference w:id="71"/>
      </w:r>
      <w:r w:rsidR="00AE7790" w:rsidRPr="531678C4">
        <w:rPr>
          <w:rFonts w:ascii="Gill Sans MT" w:hAnsi="Gill Sans MT"/>
        </w:rPr>
        <w:t xml:space="preserve">Start by opening the </w:t>
      </w:r>
      <w:r w:rsidR="00DC71BA" w:rsidRPr="531678C4">
        <w:rPr>
          <w:rFonts w:ascii="Gill Sans MT" w:hAnsi="Gill Sans MT"/>
        </w:rPr>
        <w:t>u</w:t>
      </w:r>
      <w:r w:rsidR="00AE7790" w:rsidRPr="531678C4">
        <w:rPr>
          <w:rFonts w:ascii="Gill Sans MT" w:hAnsi="Gill Sans MT"/>
        </w:rPr>
        <w:t xml:space="preserve">ser </w:t>
      </w:r>
      <w:r w:rsidR="00DC71BA" w:rsidRPr="531678C4">
        <w:rPr>
          <w:rFonts w:ascii="Gill Sans MT" w:hAnsi="Gill Sans MT"/>
        </w:rPr>
        <w:t>g</w:t>
      </w:r>
      <w:r w:rsidR="00AE7790" w:rsidRPr="531678C4">
        <w:rPr>
          <w:rFonts w:ascii="Gill Sans MT" w:hAnsi="Gill Sans MT"/>
        </w:rPr>
        <w:t>uide to get instructions on how to download the tool from the GitHub page and get started. The dashboard itself also has text boxes with tips about how to understand and interpret the data</w:t>
      </w:r>
      <w:r w:rsidR="00D97699" w:rsidRPr="531678C4">
        <w:rPr>
          <w:rFonts w:ascii="Gill Sans MT" w:hAnsi="Gill Sans MT"/>
        </w:rPr>
        <w:t>,</w:t>
      </w:r>
      <w:r w:rsidR="00AE7790" w:rsidRPr="531678C4">
        <w:rPr>
          <w:rFonts w:ascii="Gill Sans MT" w:hAnsi="Gill Sans MT"/>
        </w:rPr>
        <w:t xml:space="preserve"> and the associated </w:t>
      </w:r>
      <w:r w:rsidR="00DC71BA" w:rsidRPr="531678C4">
        <w:rPr>
          <w:rFonts w:ascii="Gill Sans MT" w:hAnsi="Gill Sans MT"/>
        </w:rPr>
        <w:t>u</w:t>
      </w:r>
      <w:r w:rsidR="00AE7790" w:rsidRPr="531678C4">
        <w:rPr>
          <w:rFonts w:ascii="Gill Sans MT" w:hAnsi="Gill Sans MT"/>
        </w:rPr>
        <w:t xml:space="preserve">ser </w:t>
      </w:r>
      <w:r w:rsidR="00DC71BA" w:rsidRPr="531678C4">
        <w:rPr>
          <w:rFonts w:ascii="Gill Sans MT" w:hAnsi="Gill Sans MT"/>
        </w:rPr>
        <w:t>g</w:t>
      </w:r>
      <w:r w:rsidR="00AE7790" w:rsidRPr="531678C4">
        <w:rPr>
          <w:rFonts w:ascii="Gill Sans MT" w:hAnsi="Gill Sans MT"/>
        </w:rPr>
        <w:t>uide provides a more technical background to help set up the tool.</w:t>
      </w:r>
    </w:p>
    <w:p w14:paraId="17591F19" w14:textId="64DBA54D" w:rsidR="008C090D" w:rsidRPr="00FD6064" w:rsidRDefault="00AE7790">
      <w:pPr>
        <w:rPr>
          <w:rFonts w:ascii="Gill Sans MT" w:hAnsi="Gill Sans MT"/>
        </w:rPr>
      </w:pPr>
      <w:r w:rsidRPr="00FD6064">
        <w:rPr>
          <w:rFonts w:ascii="Gill Sans MT" w:hAnsi="Gill Sans MT"/>
        </w:rPr>
        <w:t xml:space="preserve">This tool was developed in </w:t>
      </w:r>
      <w:r w:rsidR="00354027">
        <w:rPr>
          <w:rFonts w:ascii="Gill Sans MT" w:hAnsi="Gill Sans MT"/>
        </w:rPr>
        <w:t>P</w:t>
      </w:r>
      <w:r w:rsidRPr="00FD6064">
        <w:rPr>
          <w:rFonts w:ascii="Gill Sans MT" w:hAnsi="Gill Sans MT"/>
        </w:rPr>
        <w:t xml:space="preserve">ython using a graphical user interface (GUI) that is easy to interact with </w:t>
      </w:r>
      <w:r w:rsidR="00D16DEE">
        <w:rPr>
          <w:rFonts w:ascii="Gill Sans MT" w:hAnsi="Gill Sans MT"/>
        </w:rPr>
        <w:t>for</w:t>
      </w:r>
      <w:r w:rsidR="00D16DEE" w:rsidRPr="00FD6064">
        <w:rPr>
          <w:rFonts w:ascii="Gill Sans MT" w:hAnsi="Gill Sans MT"/>
        </w:rPr>
        <w:t xml:space="preserve"> </w:t>
      </w:r>
      <w:r w:rsidRPr="00FD6064">
        <w:rPr>
          <w:rFonts w:ascii="Gill Sans MT" w:hAnsi="Gill Sans MT"/>
        </w:rPr>
        <w:t>provid</w:t>
      </w:r>
      <w:r w:rsidR="00D16DEE">
        <w:rPr>
          <w:rFonts w:ascii="Gill Sans MT" w:hAnsi="Gill Sans MT"/>
        </w:rPr>
        <w:t>ing</w:t>
      </w:r>
      <w:r w:rsidRPr="00FD6064">
        <w:rPr>
          <w:rFonts w:ascii="Gill Sans MT" w:hAnsi="Gill Sans MT"/>
        </w:rPr>
        <w:t xml:space="preserve"> stock policy information and upload</w:t>
      </w:r>
      <w:r w:rsidR="00D16DEE">
        <w:rPr>
          <w:rFonts w:ascii="Gill Sans MT" w:hAnsi="Gill Sans MT"/>
        </w:rPr>
        <w:t>ing</w:t>
      </w:r>
      <w:r w:rsidRPr="00FD6064">
        <w:rPr>
          <w:rFonts w:ascii="Gill Sans MT" w:hAnsi="Gill Sans MT"/>
        </w:rPr>
        <w:t xml:space="preserve"> a stock extract from a country’s LMIS. The </w:t>
      </w:r>
      <w:r w:rsidR="005C68E4">
        <w:rPr>
          <w:rFonts w:ascii="Gill Sans MT" w:hAnsi="Gill Sans MT"/>
        </w:rPr>
        <w:t>P</w:t>
      </w:r>
      <w:r w:rsidRPr="00FD6064">
        <w:rPr>
          <w:rFonts w:ascii="Gill Sans MT" w:hAnsi="Gill Sans MT"/>
        </w:rPr>
        <w:t xml:space="preserve">ython script performs calculations on the data provided and generates a dashboard in </w:t>
      </w:r>
      <w:r w:rsidR="005C68E4">
        <w:rPr>
          <w:rFonts w:ascii="Gill Sans MT" w:hAnsi="Gill Sans MT"/>
        </w:rPr>
        <w:t>E</w:t>
      </w:r>
      <w:r w:rsidR="005C68E4" w:rsidRPr="00FD6064">
        <w:rPr>
          <w:rFonts w:ascii="Gill Sans MT" w:hAnsi="Gill Sans MT"/>
        </w:rPr>
        <w:t xml:space="preserve">xcel </w:t>
      </w:r>
      <w:r w:rsidRPr="00FD6064">
        <w:rPr>
          <w:rFonts w:ascii="Gill Sans MT" w:hAnsi="Gill Sans MT"/>
        </w:rPr>
        <w:t>for the user to track and visualize inventory turn</w:t>
      </w:r>
      <w:r w:rsidR="00910E20">
        <w:rPr>
          <w:rFonts w:ascii="Gill Sans MT" w:hAnsi="Gill Sans MT"/>
        </w:rPr>
        <w:t>over</w:t>
      </w:r>
      <w:r w:rsidRPr="00FD6064">
        <w:rPr>
          <w:rFonts w:ascii="Gill Sans MT" w:hAnsi="Gill Sans MT"/>
        </w:rPr>
        <w:t xml:space="preserve"> ratios for a country at the last mile. </w:t>
      </w:r>
    </w:p>
    <w:p w14:paraId="17591F1A" w14:textId="3E25738E" w:rsidR="008C090D" w:rsidRPr="00FD6064" w:rsidRDefault="00AE7790">
      <w:pPr>
        <w:rPr>
          <w:rFonts w:ascii="Gill Sans MT" w:hAnsi="Gill Sans MT"/>
        </w:rPr>
      </w:pPr>
      <w:r w:rsidRPr="00FD6064">
        <w:rPr>
          <w:rFonts w:ascii="Gill Sans MT" w:hAnsi="Gill Sans MT"/>
        </w:rPr>
        <w:t>The tool calculates an expected range of inventory turn</w:t>
      </w:r>
      <w:r w:rsidR="00197F78">
        <w:rPr>
          <w:rFonts w:ascii="Gill Sans MT" w:hAnsi="Gill Sans MT"/>
        </w:rPr>
        <w:t>over</w:t>
      </w:r>
      <w:r w:rsidRPr="00FD6064">
        <w:rPr>
          <w:rFonts w:ascii="Gill Sans MT" w:hAnsi="Gill Sans MT"/>
        </w:rPr>
        <w:t xml:space="preserve"> based on the facility-level min-max and delivery frequency values provided by the user for the commodity type in their country. This range is denoted as “Planned” </w:t>
      </w:r>
      <w:r w:rsidR="00DA5CD0">
        <w:rPr>
          <w:rFonts w:ascii="Gill Sans MT" w:hAnsi="Gill Sans MT"/>
        </w:rPr>
        <w:t>inventory turnover</w:t>
      </w:r>
      <w:r w:rsidR="004E33E8">
        <w:rPr>
          <w:rFonts w:ascii="Gill Sans MT" w:hAnsi="Gill Sans MT"/>
        </w:rPr>
        <w:t>,</w:t>
      </w:r>
      <w:r w:rsidR="00DA5CD0" w:rsidRPr="00FD6064">
        <w:rPr>
          <w:rFonts w:ascii="Gill Sans MT" w:hAnsi="Gill Sans MT"/>
        </w:rPr>
        <w:t xml:space="preserve"> </w:t>
      </w:r>
      <w:r w:rsidRPr="00FD6064">
        <w:rPr>
          <w:rFonts w:ascii="Gill Sans MT" w:hAnsi="Gill Sans MT"/>
        </w:rPr>
        <w:t xml:space="preserve">and facility-commodity pairs that fall in this category are said to be maintaining the flow of stock well. All others that fall out of bounds of this “Planned” </w:t>
      </w:r>
      <w:r w:rsidR="004E33E8">
        <w:rPr>
          <w:rFonts w:ascii="Gill Sans MT" w:hAnsi="Gill Sans MT"/>
        </w:rPr>
        <w:t>inventory turnover</w:t>
      </w:r>
      <w:r w:rsidR="004E33E8" w:rsidRPr="00FD6064" w:rsidDel="004E33E8">
        <w:rPr>
          <w:rFonts w:ascii="Gill Sans MT" w:hAnsi="Gill Sans MT"/>
        </w:rPr>
        <w:t xml:space="preserve"> </w:t>
      </w:r>
      <w:r w:rsidRPr="00FD6064">
        <w:rPr>
          <w:rFonts w:ascii="Gill Sans MT" w:hAnsi="Gill Sans MT"/>
        </w:rPr>
        <w:t xml:space="preserve">range may require further investigation. The tool helps identify these facility-commodity pairs which may be too far off from the expected range and require immediate action. </w:t>
      </w:r>
    </w:p>
    <w:p w14:paraId="17591F1B" w14:textId="47EF9C3F" w:rsidR="008C090D" w:rsidRPr="00FD6064" w:rsidRDefault="00AE7790">
      <w:pPr>
        <w:rPr>
          <w:rFonts w:ascii="Gill Sans MT" w:hAnsi="Gill Sans MT"/>
        </w:rPr>
      </w:pPr>
      <w:r w:rsidRPr="00FD6064">
        <w:rPr>
          <w:rFonts w:ascii="Gill Sans MT" w:hAnsi="Gill Sans MT"/>
        </w:rPr>
        <w:t xml:space="preserve">Within the tool, there are definitions and clear descriptions to help users interpret each visual in the final dashboard. </w:t>
      </w:r>
      <w:r w:rsidR="00CC382B">
        <w:rPr>
          <w:rFonts w:ascii="Gill Sans MT" w:hAnsi="Gill Sans MT"/>
        </w:rPr>
        <w:t>B</w:t>
      </w:r>
      <w:r w:rsidR="00CC382B" w:rsidRPr="00FD6064">
        <w:rPr>
          <w:rFonts w:ascii="Gill Sans MT" w:hAnsi="Gill Sans MT"/>
        </w:rPr>
        <w:t xml:space="preserve">ased on </w:t>
      </w:r>
      <w:r w:rsidR="00CC382B">
        <w:rPr>
          <w:rFonts w:ascii="Gill Sans MT" w:hAnsi="Gill Sans MT"/>
        </w:rPr>
        <w:t>a</w:t>
      </w:r>
      <w:r w:rsidR="00CC382B" w:rsidRPr="00FD6064">
        <w:rPr>
          <w:rFonts w:ascii="Gill Sans MT" w:hAnsi="Gill Sans MT"/>
        </w:rPr>
        <w:t xml:space="preserve"> country’s delivery frequency and min-max stock levels entered by the user during dashboard set-up (as described in Section 3.1 and the </w:t>
      </w:r>
      <w:r w:rsidR="00DC71BA">
        <w:rPr>
          <w:rFonts w:ascii="Gill Sans MT" w:hAnsi="Gill Sans MT"/>
        </w:rPr>
        <w:t>u</w:t>
      </w:r>
      <w:r w:rsidR="00CC382B" w:rsidRPr="00FD6064">
        <w:rPr>
          <w:rFonts w:ascii="Gill Sans MT" w:hAnsi="Gill Sans MT"/>
        </w:rPr>
        <w:t xml:space="preserve">ser </w:t>
      </w:r>
      <w:r w:rsidR="00DC71BA">
        <w:rPr>
          <w:rFonts w:ascii="Gill Sans MT" w:hAnsi="Gill Sans MT"/>
        </w:rPr>
        <w:t>g</w:t>
      </w:r>
      <w:r w:rsidR="00CC382B" w:rsidRPr="00FD6064">
        <w:rPr>
          <w:rFonts w:ascii="Gill Sans MT" w:hAnsi="Gill Sans MT"/>
        </w:rPr>
        <w:t>uide)</w:t>
      </w:r>
      <w:r w:rsidR="00CC382B">
        <w:rPr>
          <w:rFonts w:ascii="Gill Sans MT" w:hAnsi="Gill Sans MT"/>
        </w:rPr>
        <w:t>, t</w:t>
      </w:r>
      <w:r w:rsidRPr="00FD6064">
        <w:rPr>
          <w:rFonts w:ascii="Gill Sans MT" w:hAnsi="Gill Sans MT"/>
        </w:rPr>
        <w:t xml:space="preserve">he tool </w:t>
      </w:r>
      <w:r w:rsidR="008E1E66">
        <w:rPr>
          <w:rFonts w:ascii="Gill Sans MT" w:hAnsi="Gill Sans MT"/>
        </w:rPr>
        <w:t xml:space="preserve">automatically calculates </w:t>
      </w:r>
      <w:r w:rsidRPr="00FD6064">
        <w:rPr>
          <w:rFonts w:ascii="Gill Sans MT" w:hAnsi="Gill Sans MT"/>
        </w:rPr>
        <w:t>different</w:t>
      </w:r>
      <w:r w:rsidR="008E1E66">
        <w:rPr>
          <w:rFonts w:ascii="Gill Sans MT" w:hAnsi="Gill Sans MT"/>
        </w:rPr>
        <w:t xml:space="preserve"> </w:t>
      </w:r>
      <w:r w:rsidR="008E1E66" w:rsidRPr="00FD6064">
        <w:rPr>
          <w:rFonts w:ascii="Gill Sans MT" w:hAnsi="Gill Sans MT"/>
        </w:rPr>
        <w:t xml:space="preserve">ranges of </w:t>
      </w:r>
      <w:r w:rsidR="008E1E66">
        <w:rPr>
          <w:rFonts w:ascii="Gill Sans MT" w:hAnsi="Gill Sans MT"/>
        </w:rPr>
        <w:t>inventory turnover</w:t>
      </w:r>
      <w:r w:rsidRPr="00FD6064">
        <w:rPr>
          <w:rFonts w:ascii="Gill Sans MT" w:hAnsi="Gill Sans MT"/>
        </w:rPr>
        <w:t xml:space="preserve"> </w:t>
      </w:r>
      <w:r w:rsidR="00394012">
        <w:rPr>
          <w:rFonts w:ascii="Gill Sans MT" w:hAnsi="Gill Sans MT"/>
        </w:rPr>
        <w:t xml:space="preserve">and defines them </w:t>
      </w:r>
      <w:r w:rsidR="000640B1">
        <w:rPr>
          <w:rFonts w:ascii="Gill Sans MT" w:hAnsi="Gill Sans MT"/>
        </w:rPr>
        <w:t>by</w:t>
      </w:r>
      <w:r w:rsidR="00394012">
        <w:rPr>
          <w:rFonts w:ascii="Gill Sans MT" w:hAnsi="Gill Sans MT"/>
        </w:rPr>
        <w:t xml:space="preserve"> the following</w:t>
      </w:r>
      <w:r w:rsidR="009E25D3" w:rsidRPr="00FD6064" w:rsidDel="009E25D3">
        <w:rPr>
          <w:rFonts w:ascii="Gill Sans MT" w:hAnsi="Gill Sans MT"/>
        </w:rPr>
        <w:t xml:space="preserve"> </w:t>
      </w:r>
      <w:r w:rsidRPr="00FD6064">
        <w:rPr>
          <w:rFonts w:ascii="Gill Sans MT" w:hAnsi="Gill Sans MT"/>
        </w:rPr>
        <w:t>categories:</w:t>
      </w:r>
    </w:p>
    <w:p w14:paraId="17591F1C" w14:textId="4E4A0377" w:rsidR="008C090D" w:rsidRPr="00FD6064" w:rsidRDefault="00AE7790">
      <w:pPr>
        <w:numPr>
          <w:ilvl w:val="0"/>
          <w:numId w:val="9"/>
        </w:numPr>
        <w:spacing w:after="0"/>
        <w:rPr>
          <w:rFonts w:ascii="Gill Sans MT" w:hAnsi="Gill Sans MT"/>
        </w:rPr>
      </w:pPr>
      <w:r w:rsidRPr="00FD6064">
        <w:rPr>
          <w:rFonts w:ascii="Gill Sans MT" w:hAnsi="Gill Sans MT"/>
        </w:rPr>
        <w:t xml:space="preserve">Very High (Red): </w:t>
      </w:r>
      <w:r w:rsidR="000640B1">
        <w:rPr>
          <w:rFonts w:ascii="Gill Sans MT" w:hAnsi="Gill Sans MT"/>
        </w:rPr>
        <w:t>I</w:t>
      </w:r>
      <w:r w:rsidRPr="00FD6064">
        <w:rPr>
          <w:rFonts w:ascii="Gill Sans MT" w:hAnsi="Gill Sans MT"/>
        </w:rPr>
        <w:t>nventory is turning extremely fast and there is a high possibility of a commodity stocking out regularly.</w:t>
      </w:r>
    </w:p>
    <w:p w14:paraId="17591F1D" w14:textId="188DA598" w:rsidR="008C090D" w:rsidRPr="00FD6064" w:rsidRDefault="00AE7790">
      <w:pPr>
        <w:numPr>
          <w:ilvl w:val="0"/>
          <w:numId w:val="9"/>
        </w:numPr>
        <w:spacing w:after="0"/>
        <w:rPr>
          <w:rFonts w:ascii="Gill Sans MT" w:hAnsi="Gill Sans MT"/>
        </w:rPr>
      </w:pPr>
      <w:r w:rsidRPr="00FD6064">
        <w:rPr>
          <w:rFonts w:ascii="Gill Sans MT" w:hAnsi="Gill Sans MT"/>
        </w:rPr>
        <w:t xml:space="preserve">High (Pink): </w:t>
      </w:r>
      <w:r w:rsidR="009F0E9B">
        <w:rPr>
          <w:rFonts w:ascii="Gill Sans MT" w:hAnsi="Gill Sans MT"/>
        </w:rPr>
        <w:t>I</w:t>
      </w:r>
      <w:r w:rsidRPr="00FD6064">
        <w:rPr>
          <w:rFonts w:ascii="Gill Sans MT" w:hAnsi="Gill Sans MT"/>
        </w:rPr>
        <w:t>nventory is turning faster than planned and there is a high possibility of a stockout.</w:t>
      </w:r>
    </w:p>
    <w:p w14:paraId="17591F1E" w14:textId="0A6BDF34" w:rsidR="008C090D" w:rsidRPr="00FD6064" w:rsidRDefault="00AE7790">
      <w:pPr>
        <w:numPr>
          <w:ilvl w:val="0"/>
          <w:numId w:val="9"/>
        </w:numPr>
        <w:spacing w:after="0"/>
        <w:rPr>
          <w:rFonts w:ascii="Gill Sans MT" w:hAnsi="Gill Sans MT"/>
        </w:rPr>
      </w:pPr>
      <w:r w:rsidRPr="00FD6064">
        <w:rPr>
          <w:rFonts w:ascii="Gill Sans MT" w:hAnsi="Gill Sans MT"/>
        </w:rPr>
        <w:lastRenderedPageBreak/>
        <w:t xml:space="preserve">Planned (Green): </w:t>
      </w:r>
      <w:r w:rsidR="009F0E9B">
        <w:rPr>
          <w:rFonts w:ascii="Gill Sans MT" w:hAnsi="Gill Sans MT"/>
        </w:rPr>
        <w:t>I</w:t>
      </w:r>
      <w:r w:rsidRPr="00FD6064">
        <w:rPr>
          <w:rFonts w:ascii="Gill Sans MT" w:hAnsi="Gill Sans MT"/>
        </w:rPr>
        <w:t>nventory is turning as planned and the flow of commodities getting ordered and being used is according to plan. The stock policy in place is working well.</w:t>
      </w:r>
    </w:p>
    <w:p w14:paraId="17591F1F" w14:textId="1C7B12AA" w:rsidR="008C090D" w:rsidRPr="00FD6064" w:rsidRDefault="00AE7790">
      <w:pPr>
        <w:numPr>
          <w:ilvl w:val="0"/>
          <w:numId w:val="9"/>
        </w:numPr>
        <w:rPr>
          <w:rFonts w:ascii="Gill Sans MT" w:hAnsi="Gill Sans MT"/>
        </w:rPr>
      </w:pPr>
      <w:r w:rsidRPr="00FD6064">
        <w:rPr>
          <w:rFonts w:ascii="Gill Sans MT" w:hAnsi="Gill Sans MT"/>
        </w:rPr>
        <w:t xml:space="preserve">Low (Blue): </w:t>
      </w:r>
      <w:r w:rsidR="009F0E9B">
        <w:rPr>
          <w:rFonts w:ascii="Gill Sans MT" w:hAnsi="Gill Sans MT"/>
        </w:rPr>
        <w:t>I</w:t>
      </w:r>
      <w:r w:rsidRPr="00FD6064">
        <w:rPr>
          <w:rFonts w:ascii="Gill Sans MT" w:hAnsi="Gill Sans MT"/>
        </w:rPr>
        <w:t>nventory is turning slower than planned and there is commodity sitting at a facility, not being used. This may result in expirations leading to wastage of money and resources.</w:t>
      </w:r>
    </w:p>
    <w:p w14:paraId="17591F20" w14:textId="77777777" w:rsidR="008C090D" w:rsidRPr="00FD6064" w:rsidRDefault="00AE7790">
      <w:pPr>
        <w:rPr>
          <w:rFonts w:ascii="Gill Sans MT" w:hAnsi="Gill Sans MT"/>
        </w:rPr>
      </w:pPr>
      <w:r w:rsidRPr="00FD6064">
        <w:rPr>
          <w:rFonts w:ascii="Gill Sans MT" w:hAnsi="Gill Sans MT"/>
        </w:rPr>
        <w:t>The tool is presented with two main dashboard views:</w:t>
      </w:r>
    </w:p>
    <w:p w14:paraId="17591F21" w14:textId="4E0FC547" w:rsidR="008C090D" w:rsidRPr="00FD6064" w:rsidRDefault="00AE7790">
      <w:pPr>
        <w:rPr>
          <w:rFonts w:ascii="Gill Sans MT" w:hAnsi="Gill Sans MT"/>
        </w:rPr>
      </w:pPr>
      <w:r w:rsidRPr="00FD6064">
        <w:rPr>
          <w:rFonts w:ascii="Gill Sans MT" w:hAnsi="Gill Sans MT"/>
          <w:b/>
        </w:rPr>
        <w:t xml:space="preserve">View 1: National Summary </w:t>
      </w:r>
      <w:r w:rsidRPr="00FD6064">
        <w:rPr>
          <w:rFonts w:ascii="Gill Sans MT" w:hAnsi="Gill Sans MT"/>
        </w:rPr>
        <w:t xml:space="preserve">can be used to view the overall circumstances of the country and highlight facilities or products worth examining more deeply due to being among those with the highest or lowest </w:t>
      </w:r>
      <w:r w:rsidR="00070A71">
        <w:rPr>
          <w:rFonts w:ascii="Gill Sans MT" w:hAnsi="Gill Sans MT"/>
        </w:rPr>
        <w:t>inventory turnover</w:t>
      </w:r>
      <w:r w:rsidR="00070A71" w:rsidRPr="00FD6064">
        <w:rPr>
          <w:rFonts w:ascii="Gill Sans MT" w:hAnsi="Gill Sans MT"/>
        </w:rPr>
        <w:t xml:space="preserve"> </w:t>
      </w:r>
      <w:r w:rsidR="00E35B93">
        <w:rPr>
          <w:rFonts w:ascii="Gill Sans MT" w:hAnsi="Gill Sans MT"/>
        </w:rPr>
        <w:t xml:space="preserve">ratios </w:t>
      </w:r>
      <w:r w:rsidRPr="00FD6064">
        <w:rPr>
          <w:rFonts w:ascii="Gill Sans MT" w:hAnsi="Gill Sans MT"/>
        </w:rPr>
        <w:t>or stockout</w:t>
      </w:r>
      <w:r w:rsidR="005D20EE">
        <w:rPr>
          <w:rFonts w:ascii="Gill Sans MT" w:hAnsi="Gill Sans MT"/>
        </w:rPr>
        <w:t xml:space="preserve"> rate</w:t>
      </w:r>
      <w:r w:rsidRPr="00FD6064">
        <w:rPr>
          <w:rFonts w:ascii="Gill Sans MT" w:hAnsi="Gill Sans MT"/>
        </w:rPr>
        <w:t>s. It can also be filtered down to a single administrative zone (e.g., district</w:t>
      </w:r>
      <w:r w:rsidR="00495A27">
        <w:rPr>
          <w:rFonts w:ascii="Gill Sans MT" w:hAnsi="Gill Sans MT"/>
        </w:rPr>
        <w:t xml:space="preserve">, </w:t>
      </w:r>
      <w:r w:rsidRPr="00FD6064">
        <w:rPr>
          <w:rFonts w:ascii="Gill Sans MT" w:hAnsi="Gill Sans MT"/>
        </w:rPr>
        <w:t>state</w:t>
      </w:r>
      <w:r w:rsidR="00495A27">
        <w:rPr>
          <w:rFonts w:ascii="Gill Sans MT" w:hAnsi="Gill Sans MT"/>
        </w:rPr>
        <w:t xml:space="preserve">, or </w:t>
      </w:r>
      <w:r w:rsidRPr="00FD6064">
        <w:rPr>
          <w:rFonts w:ascii="Gill Sans MT" w:hAnsi="Gill Sans MT"/>
        </w:rPr>
        <w:t>province) for review. Sorting through every facility and commodity combination manually would be an arduous task</w:t>
      </w:r>
      <w:r w:rsidR="00F427D0">
        <w:rPr>
          <w:rFonts w:ascii="Gill Sans MT" w:hAnsi="Gill Sans MT"/>
        </w:rPr>
        <w:t xml:space="preserve">; </w:t>
      </w:r>
      <w:r w:rsidRPr="00FD6064">
        <w:rPr>
          <w:rFonts w:ascii="Gill Sans MT" w:hAnsi="Gill Sans MT"/>
        </w:rPr>
        <w:t xml:space="preserve">this </w:t>
      </w:r>
      <w:r w:rsidR="00157CDB">
        <w:rPr>
          <w:rFonts w:ascii="Gill Sans MT" w:hAnsi="Gill Sans MT"/>
        </w:rPr>
        <w:t>view</w:t>
      </w:r>
      <w:r w:rsidR="00157CDB" w:rsidRPr="00FD6064">
        <w:rPr>
          <w:rFonts w:ascii="Gill Sans MT" w:hAnsi="Gill Sans MT"/>
        </w:rPr>
        <w:t xml:space="preserve"> </w:t>
      </w:r>
      <w:r w:rsidRPr="00FD6064">
        <w:rPr>
          <w:rFonts w:ascii="Gill Sans MT" w:hAnsi="Gill Sans MT"/>
        </w:rPr>
        <w:t>is meant to narrow down this massive amount of data to highlight some of the top cases for review. Any facility/commodity pair that falls in the very high, high</w:t>
      </w:r>
      <w:r w:rsidR="002F39F7">
        <w:rPr>
          <w:rFonts w:ascii="Gill Sans MT" w:hAnsi="Gill Sans MT"/>
        </w:rPr>
        <w:t>,</w:t>
      </w:r>
      <w:r w:rsidRPr="00FD6064">
        <w:rPr>
          <w:rFonts w:ascii="Gill Sans MT" w:hAnsi="Gill Sans MT"/>
        </w:rPr>
        <w:t xml:space="preserve"> or low range may require either further investigation into stock patterns or an evaluation to confirm adherence to the policies in place and determine if any changes to the policy are required. Images from the analysis using the tool will be presented in the next section in the form of user stories to help understand the application of the tool.</w:t>
      </w:r>
    </w:p>
    <w:p w14:paraId="12A1C3D3" w14:textId="5EAE2203" w:rsidR="00925513" w:rsidRDefault="00AE7790">
      <w:pPr>
        <w:rPr>
          <w:rFonts w:ascii="Gill Sans MT" w:hAnsi="Gill Sans MT"/>
        </w:rPr>
      </w:pPr>
      <w:r w:rsidRPr="00FD6064">
        <w:rPr>
          <w:rFonts w:ascii="Gill Sans MT" w:hAnsi="Gill Sans MT"/>
          <w:b/>
        </w:rPr>
        <w:t>View 2:</w:t>
      </w:r>
      <w:r w:rsidRPr="00FD6064">
        <w:rPr>
          <w:rFonts w:ascii="Gill Sans MT" w:hAnsi="Gill Sans MT"/>
        </w:rPr>
        <w:t xml:space="preserve"> </w:t>
      </w:r>
      <w:r w:rsidRPr="00FD6064">
        <w:rPr>
          <w:rFonts w:ascii="Gill Sans MT" w:hAnsi="Gill Sans MT"/>
          <w:b/>
        </w:rPr>
        <w:t xml:space="preserve">Facility Analysis </w:t>
      </w:r>
      <w:r w:rsidRPr="00FD6064">
        <w:rPr>
          <w:rFonts w:ascii="Gill Sans MT" w:hAnsi="Gill Sans MT"/>
        </w:rPr>
        <w:t xml:space="preserve">provides an opportunity to </w:t>
      </w:r>
      <w:r w:rsidR="00EB7DE0">
        <w:rPr>
          <w:rFonts w:ascii="Gill Sans MT" w:hAnsi="Gill Sans MT"/>
        </w:rPr>
        <w:t>focus on</w:t>
      </w:r>
      <w:r w:rsidRPr="00FD6064">
        <w:rPr>
          <w:rFonts w:ascii="Gill Sans MT" w:hAnsi="Gill Sans MT"/>
        </w:rPr>
        <w:t xml:space="preserve"> a single facility and then </w:t>
      </w:r>
      <w:r w:rsidR="004A1870">
        <w:rPr>
          <w:rFonts w:ascii="Gill Sans MT" w:hAnsi="Gill Sans MT"/>
        </w:rPr>
        <w:t>on</w:t>
      </w:r>
      <w:r w:rsidR="004A1870" w:rsidRPr="00FD6064">
        <w:rPr>
          <w:rFonts w:ascii="Gill Sans MT" w:hAnsi="Gill Sans MT"/>
        </w:rPr>
        <w:t xml:space="preserve"> </w:t>
      </w:r>
      <w:r w:rsidRPr="00FD6064">
        <w:rPr>
          <w:rFonts w:ascii="Gill Sans MT" w:hAnsi="Gill Sans MT"/>
        </w:rPr>
        <w:t>a single commodity within that facility</w:t>
      </w:r>
      <w:r w:rsidR="003A1E63">
        <w:rPr>
          <w:rFonts w:ascii="Gill Sans MT" w:hAnsi="Gill Sans MT"/>
        </w:rPr>
        <w:t>.</w:t>
      </w:r>
      <w:r w:rsidRPr="00FD6064">
        <w:rPr>
          <w:rFonts w:ascii="Gill Sans MT" w:hAnsi="Gill Sans MT"/>
        </w:rPr>
        <w:t xml:space="preserve"> </w:t>
      </w:r>
      <w:r w:rsidR="003A1E63">
        <w:rPr>
          <w:rFonts w:ascii="Gill Sans MT" w:hAnsi="Gill Sans MT"/>
        </w:rPr>
        <w:t>I</w:t>
      </w:r>
      <w:r w:rsidRPr="00FD6064">
        <w:rPr>
          <w:rFonts w:ascii="Gill Sans MT" w:hAnsi="Gill Sans MT"/>
        </w:rPr>
        <w:t xml:space="preserve">n addition to </w:t>
      </w:r>
      <w:r w:rsidR="003A1E63">
        <w:rPr>
          <w:rFonts w:ascii="Gill Sans MT" w:hAnsi="Gill Sans MT"/>
        </w:rPr>
        <w:t>inventory turnover</w:t>
      </w:r>
      <w:r w:rsidRPr="00FD6064">
        <w:rPr>
          <w:rFonts w:ascii="Gill Sans MT" w:hAnsi="Gill Sans MT"/>
        </w:rPr>
        <w:t xml:space="preserve">, this view also shows trends of consumption and </w:t>
      </w:r>
      <w:r w:rsidR="003A1E63">
        <w:rPr>
          <w:rFonts w:ascii="Gill Sans MT" w:hAnsi="Gill Sans MT"/>
        </w:rPr>
        <w:t>MOS</w:t>
      </w:r>
      <w:r w:rsidRPr="00FD6064">
        <w:rPr>
          <w:rFonts w:ascii="Gill Sans MT" w:hAnsi="Gill Sans MT"/>
        </w:rPr>
        <w:t xml:space="preserve"> through other KPIs, so these complementary metrics can be viewed together </w:t>
      </w:r>
      <w:r w:rsidR="002D0285">
        <w:rPr>
          <w:rFonts w:ascii="Gill Sans MT" w:hAnsi="Gill Sans MT"/>
        </w:rPr>
        <w:t>for</w:t>
      </w:r>
      <w:r w:rsidRPr="00FD6064">
        <w:rPr>
          <w:rFonts w:ascii="Gill Sans MT" w:hAnsi="Gill Sans MT"/>
        </w:rPr>
        <w:t xml:space="preserve"> a more holistic picture of the stock management circumstances of the facility. </w:t>
      </w:r>
    </w:p>
    <w:p w14:paraId="17591F22" w14:textId="7C2BAEE0" w:rsidR="008C090D" w:rsidRPr="00FD6064" w:rsidRDefault="00F74F2C">
      <w:pPr>
        <w:rPr>
          <w:rFonts w:ascii="Gill Sans MT" w:hAnsi="Gill Sans MT"/>
        </w:rPr>
      </w:pPr>
      <w:r>
        <w:rPr>
          <w:rFonts w:ascii="Gill Sans MT" w:hAnsi="Gill Sans MT"/>
        </w:rPr>
        <w:t>Additionally</w:t>
      </w:r>
      <w:r w:rsidR="00AE7790" w:rsidRPr="00FD6064">
        <w:rPr>
          <w:rFonts w:ascii="Gill Sans MT" w:hAnsi="Gill Sans MT"/>
        </w:rPr>
        <w:t xml:space="preserve">, the </w:t>
      </w:r>
      <w:r w:rsidR="00AE7790" w:rsidRPr="00FD6064">
        <w:rPr>
          <w:rFonts w:ascii="Gill Sans MT" w:hAnsi="Gill Sans MT"/>
          <w:b/>
        </w:rPr>
        <w:t xml:space="preserve">Raw Data </w:t>
      </w:r>
      <w:r w:rsidR="00AE7790" w:rsidRPr="00FD6064">
        <w:rPr>
          <w:rFonts w:ascii="Gill Sans MT" w:hAnsi="Gill Sans MT"/>
        </w:rPr>
        <w:t>tab can be used to view the raw data underlying all the graphics in the dashboard</w:t>
      </w:r>
      <w:r>
        <w:rPr>
          <w:rFonts w:ascii="Gill Sans MT" w:hAnsi="Gill Sans MT"/>
        </w:rPr>
        <w:t>,</w:t>
      </w:r>
      <w:r w:rsidR="00AE7790" w:rsidRPr="00FD6064">
        <w:rPr>
          <w:rFonts w:ascii="Gill Sans MT" w:hAnsi="Gill Sans MT"/>
        </w:rPr>
        <w:t xml:space="preserve"> and the </w:t>
      </w:r>
      <w:r w:rsidR="00AE7790" w:rsidRPr="00FD6064">
        <w:rPr>
          <w:rFonts w:ascii="Gill Sans MT" w:hAnsi="Gill Sans MT"/>
          <w:b/>
        </w:rPr>
        <w:t xml:space="preserve">User Guide </w:t>
      </w:r>
      <w:r w:rsidR="00AE7790" w:rsidRPr="00FD6064">
        <w:rPr>
          <w:rFonts w:ascii="Gill Sans MT" w:hAnsi="Gill Sans MT"/>
        </w:rPr>
        <w:t>tab points users to the user guide where they can learn more about using the dashboard.</w:t>
      </w:r>
    </w:p>
    <w:p w14:paraId="368CAF20" w14:textId="57C7102C" w:rsidR="007A6DDA" w:rsidRPr="00FD6064" w:rsidRDefault="00AE7790" w:rsidP="007A6DDA">
      <w:pPr>
        <w:pStyle w:val="Head2"/>
        <w:ind w:left="450" w:hanging="450"/>
        <w:rPr>
          <w:rFonts w:ascii="Gill Sans MT" w:hAnsi="Gill Sans MT"/>
        </w:rPr>
      </w:pPr>
      <w:bookmarkStart w:id="72" w:name="_Toc179370453"/>
      <w:r w:rsidRPr="00FD6064">
        <w:rPr>
          <w:rFonts w:ascii="Gill Sans MT" w:hAnsi="Gill Sans MT"/>
        </w:rPr>
        <w:t xml:space="preserve">3.1 </w:t>
      </w:r>
      <w:r w:rsidR="007A6DDA" w:rsidRPr="007A6DDA">
        <w:rPr>
          <w:rFonts w:ascii="Gill Sans MT" w:hAnsi="Gill Sans MT"/>
        </w:rPr>
        <w:t>Country Example Use Case: How to Apply Inventory Turnover Ratios for Insights</w:t>
      </w:r>
      <w:r w:rsidR="007A6DDA" w:rsidRPr="00FD6064">
        <w:rPr>
          <w:rFonts w:ascii="Gill Sans MT" w:hAnsi="Gill Sans MT"/>
        </w:rPr>
        <w:t xml:space="preserve"> </w:t>
      </w:r>
    </w:p>
    <w:bookmarkEnd w:id="72"/>
    <w:p w14:paraId="17591F24" w14:textId="6EC71C85" w:rsidR="008C090D" w:rsidRPr="00FD6064" w:rsidRDefault="00AE7790">
      <w:pPr>
        <w:rPr>
          <w:rFonts w:ascii="Gill Sans MT" w:hAnsi="Gill Sans MT"/>
        </w:rPr>
      </w:pPr>
      <w:r w:rsidRPr="00FD6064">
        <w:rPr>
          <w:rFonts w:ascii="Gill Sans MT" w:hAnsi="Gill Sans MT"/>
        </w:rPr>
        <w:t>To provide real</w:t>
      </w:r>
      <w:r w:rsidR="00321FE6">
        <w:rPr>
          <w:rFonts w:ascii="Gill Sans MT" w:hAnsi="Gill Sans MT"/>
        </w:rPr>
        <w:t>-</w:t>
      </w:r>
      <w:r w:rsidRPr="00FD6064">
        <w:rPr>
          <w:rFonts w:ascii="Gill Sans MT" w:hAnsi="Gill Sans MT"/>
        </w:rPr>
        <w:t xml:space="preserve">world use cases, a preliminary analysis using the FITA dashboard tool was conducted using data integrated from a country in Sub-Saharan Africa. </w:t>
      </w:r>
    </w:p>
    <w:p w14:paraId="17591F25" w14:textId="49781C78" w:rsidR="008C090D" w:rsidRPr="00FD6064" w:rsidRDefault="00AE7790">
      <w:pPr>
        <w:rPr>
          <w:rFonts w:ascii="Gill Sans MT" w:hAnsi="Gill Sans MT"/>
        </w:rPr>
      </w:pPr>
      <w:proofErr w:type="gramStart"/>
      <w:r w:rsidRPr="00FD6064">
        <w:rPr>
          <w:rFonts w:ascii="Gill Sans MT" w:hAnsi="Gill Sans MT"/>
        </w:rPr>
        <w:t>The use</w:t>
      </w:r>
      <w:proofErr w:type="gramEnd"/>
      <w:r w:rsidRPr="00FD6064">
        <w:rPr>
          <w:rFonts w:ascii="Gill Sans MT" w:hAnsi="Gill Sans MT"/>
        </w:rPr>
        <w:t xml:space="preserve"> cases below, based on real-world data, are split into two categories:</w:t>
      </w:r>
    </w:p>
    <w:p w14:paraId="17591F26" w14:textId="77777777" w:rsidR="008C090D" w:rsidRPr="00FD6064" w:rsidRDefault="00AE7790">
      <w:pPr>
        <w:numPr>
          <w:ilvl w:val="0"/>
          <w:numId w:val="7"/>
        </w:numPr>
        <w:spacing w:after="0"/>
        <w:rPr>
          <w:rFonts w:ascii="Gill Sans MT" w:hAnsi="Gill Sans MT"/>
        </w:rPr>
      </w:pPr>
      <w:r w:rsidRPr="00FD6064">
        <w:rPr>
          <w:rFonts w:ascii="Gill Sans MT" w:hAnsi="Gill Sans MT"/>
        </w:rPr>
        <w:t xml:space="preserve">The first category gives an example from the perspective of someone who has a role in monitoring stock management from the national or central level and how he or she might use the tool to identify facilities to investigate further. </w:t>
      </w:r>
    </w:p>
    <w:p w14:paraId="17591F27" w14:textId="77777777" w:rsidR="008C090D" w:rsidRPr="00FD6064" w:rsidRDefault="00AE7790">
      <w:pPr>
        <w:numPr>
          <w:ilvl w:val="0"/>
          <w:numId w:val="7"/>
        </w:numPr>
        <w:rPr>
          <w:rFonts w:ascii="Gill Sans MT" w:hAnsi="Gill Sans MT"/>
        </w:rPr>
      </w:pPr>
      <w:r w:rsidRPr="00FD6064">
        <w:rPr>
          <w:rFonts w:ascii="Gill Sans MT" w:hAnsi="Gill Sans MT"/>
        </w:rPr>
        <w:t xml:space="preserve">The second gives an example of how someone at the district level may approach using this tool to look into a specific facility of concern. </w:t>
      </w:r>
    </w:p>
    <w:p w14:paraId="17591F28" w14:textId="0304857E" w:rsidR="008C090D" w:rsidRPr="00FD6064" w:rsidRDefault="00E21736">
      <w:pPr>
        <w:rPr>
          <w:rFonts w:ascii="Gill Sans MT" w:eastAsia="Arial" w:hAnsi="Gill Sans MT" w:cs="Arial"/>
          <w:color w:val="000000"/>
        </w:rPr>
      </w:pPr>
      <w:r>
        <w:rPr>
          <w:rFonts w:ascii="Gill Sans MT" w:hAnsi="Gill Sans MT"/>
        </w:rPr>
        <w:t>T</w:t>
      </w:r>
      <w:r w:rsidRPr="00FD6064">
        <w:rPr>
          <w:rFonts w:ascii="Gill Sans MT" w:hAnsi="Gill Sans MT"/>
        </w:rPr>
        <w:t xml:space="preserve">hese two examples will provide an opportunity to understand how different types of users might approach the tool. </w:t>
      </w:r>
      <w:r w:rsidR="0079480A">
        <w:rPr>
          <w:rFonts w:ascii="Gill Sans MT" w:hAnsi="Gill Sans MT"/>
        </w:rPr>
        <w:t>However, t</w:t>
      </w:r>
      <w:r w:rsidR="00AE7790" w:rsidRPr="00FD6064">
        <w:rPr>
          <w:rFonts w:ascii="Gill Sans MT" w:hAnsi="Gill Sans MT"/>
        </w:rPr>
        <w:t>he examples given are only a few of the many possible users and use cases at all levels of supply chain management</w:t>
      </w:r>
      <w:r w:rsidR="00460285">
        <w:rPr>
          <w:rFonts w:ascii="Gill Sans MT" w:hAnsi="Gill Sans MT"/>
        </w:rPr>
        <w:t>,</w:t>
      </w:r>
      <w:r w:rsidR="00AE7790" w:rsidRPr="00FD6064">
        <w:rPr>
          <w:rFonts w:ascii="Gill Sans MT" w:hAnsi="Gill Sans MT"/>
        </w:rPr>
        <w:t xml:space="preserve"> </w:t>
      </w:r>
      <w:r w:rsidR="003337C4">
        <w:rPr>
          <w:rFonts w:ascii="Gill Sans MT" w:hAnsi="Gill Sans MT"/>
        </w:rPr>
        <w:t>including</w:t>
      </w:r>
      <w:r w:rsidR="003337C4" w:rsidRPr="00FD6064">
        <w:rPr>
          <w:rFonts w:ascii="Gill Sans MT" w:hAnsi="Gill Sans MT"/>
        </w:rPr>
        <w:t xml:space="preserve"> </w:t>
      </w:r>
      <w:r w:rsidR="00C5463B">
        <w:rPr>
          <w:rFonts w:ascii="Gill Sans MT" w:hAnsi="Gill Sans MT"/>
        </w:rPr>
        <w:t xml:space="preserve">at </w:t>
      </w:r>
      <w:r w:rsidR="00460285">
        <w:rPr>
          <w:rFonts w:ascii="Gill Sans MT" w:hAnsi="Gill Sans MT"/>
        </w:rPr>
        <w:t xml:space="preserve">the </w:t>
      </w:r>
      <w:r w:rsidR="00AE7790" w:rsidRPr="00FD6064">
        <w:rPr>
          <w:rFonts w:ascii="Gill Sans MT" w:hAnsi="Gill Sans MT"/>
        </w:rPr>
        <w:t>national, regional, district,</w:t>
      </w:r>
      <w:r w:rsidR="003337C4">
        <w:rPr>
          <w:rFonts w:ascii="Gill Sans MT" w:hAnsi="Gill Sans MT"/>
        </w:rPr>
        <w:t xml:space="preserve"> and</w:t>
      </w:r>
      <w:r w:rsidR="00AE7790" w:rsidRPr="00FD6064">
        <w:rPr>
          <w:rFonts w:ascii="Gill Sans MT" w:hAnsi="Gill Sans MT"/>
        </w:rPr>
        <w:t xml:space="preserve"> facility</w:t>
      </w:r>
      <w:r w:rsidR="00460285">
        <w:rPr>
          <w:rFonts w:ascii="Gill Sans MT" w:hAnsi="Gill Sans MT"/>
        </w:rPr>
        <w:t xml:space="preserve"> level</w:t>
      </w:r>
      <w:r w:rsidR="00AE7790" w:rsidRPr="00FD6064">
        <w:rPr>
          <w:rFonts w:ascii="Gill Sans MT" w:hAnsi="Gill Sans MT"/>
        </w:rPr>
        <w:t xml:space="preserve">. </w:t>
      </w:r>
    </w:p>
    <w:p w14:paraId="17591F29" w14:textId="77777777" w:rsidR="008C090D" w:rsidRPr="00FD6064" w:rsidRDefault="00AE7790">
      <w:pPr>
        <w:rPr>
          <w:rFonts w:ascii="Gill Sans MT" w:hAnsi="Gill Sans MT"/>
          <w:b/>
        </w:rPr>
      </w:pPr>
      <w:r w:rsidRPr="00FD6064">
        <w:rPr>
          <w:rFonts w:ascii="Gill Sans MT" w:hAnsi="Gill Sans MT"/>
          <w:b/>
        </w:rPr>
        <w:t>Use Case 1: Monitoring at the Central and District Level</w:t>
      </w:r>
    </w:p>
    <w:p w14:paraId="17591F2A" w14:textId="09C153C1" w:rsidR="008C090D" w:rsidRPr="00FD6064" w:rsidRDefault="00AE7790">
      <w:pPr>
        <w:rPr>
          <w:rFonts w:ascii="Gill Sans MT" w:hAnsi="Gill Sans MT"/>
        </w:rPr>
      </w:pPr>
      <w:r w:rsidRPr="00FD6064">
        <w:rPr>
          <w:rFonts w:ascii="Gill Sans MT" w:hAnsi="Gill Sans MT"/>
        </w:rPr>
        <w:t xml:space="preserve">A CEO at the </w:t>
      </w:r>
      <w:r w:rsidR="007469EB" w:rsidRPr="611E255A">
        <w:rPr>
          <w:rFonts w:ascii="Gill Sans MT" w:hAnsi="Gill Sans MT"/>
        </w:rPr>
        <w:t>c</w:t>
      </w:r>
      <w:r w:rsidRPr="00FD6064">
        <w:rPr>
          <w:rFonts w:ascii="Gill Sans MT" w:hAnsi="Gill Sans MT"/>
        </w:rPr>
        <w:t xml:space="preserve">entral </w:t>
      </w:r>
      <w:r w:rsidR="007469EB" w:rsidRPr="611E255A">
        <w:rPr>
          <w:rFonts w:ascii="Gill Sans MT" w:hAnsi="Gill Sans MT"/>
        </w:rPr>
        <w:t>w</w:t>
      </w:r>
      <w:r w:rsidRPr="00FD6064">
        <w:rPr>
          <w:rFonts w:ascii="Gill Sans MT" w:hAnsi="Gill Sans MT"/>
        </w:rPr>
        <w:t xml:space="preserve">arehouse wants to know why facilities in District X keep stocking out. She decides to use the </w:t>
      </w:r>
      <w:r w:rsidR="007A5397" w:rsidRPr="611E255A">
        <w:rPr>
          <w:rFonts w:ascii="Gill Sans MT" w:hAnsi="Gill Sans MT"/>
        </w:rPr>
        <w:t xml:space="preserve">inventory turnover </w:t>
      </w:r>
      <w:r w:rsidR="662D05DC" w:rsidRPr="611E255A">
        <w:rPr>
          <w:rFonts w:ascii="Gill Sans MT" w:hAnsi="Gill Sans MT"/>
        </w:rPr>
        <w:t xml:space="preserve">analysis </w:t>
      </w:r>
      <w:r w:rsidRPr="00FD6064">
        <w:rPr>
          <w:rFonts w:ascii="Gill Sans MT" w:hAnsi="Gill Sans MT"/>
        </w:rPr>
        <w:t xml:space="preserve">tool to see what is happening. She prepares the FITA dashboard by launching the set-up screen (pictured to the right) and loads a stock file that contains two </w:t>
      </w:r>
      <w:r w:rsidRPr="00FD6064">
        <w:rPr>
          <w:rFonts w:ascii="Gill Sans MT" w:hAnsi="Gill Sans MT"/>
        </w:rPr>
        <w:lastRenderedPageBreak/>
        <w:t xml:space="preserve">years of consumption and </w:t>
      </w:r>
      <w:r w:rsidR="00023570" w:rsidRPr="611E255A">
        <w:rPr>
          <w:rFonts w:ascii="Gill Sans MT" w:hAnsi="Gill Sans MT"/>
        </w:rPr>
        <w:t>SOH</w:t>
      </w:r>
      <w:r w:rsidRPr="00FD6064">
        <w:rPr>
          <w:rFonts w:ascii="Gill Sans MT" w:hAnsi="Gill Sans MT"/>
        </w:rPr>
        <w:t xml:space="preserve"> data by downloading a file (.csv or .xlsx format) from the eLMIS and uploading it on the set-up screen. She also provides min-max stock values as well as </w:t>
      </w:r>
      <w:proofErr w:type="gramStart"/>
      <w:r w:rsidRPr="00FD6064">
        <w:rPr>
          <w:rFonts w:ascii="Gill Sans MT" w:hAnsi="Gill Sans MT"/>
        </w:rPr>
        <w:t>the stock</w:t>
      </w:r>
      <w:proofErr w:type="gramEnd"/>
      <w:r w:rsidRPr="00FD6064">
        <w:rPr>
          <w:rFonts w:ascii="Gill Sans MT" w:hAnsi="Gill Sans MT"/>
        </w:rPr>
        <w:t xml:space="preserve"> delivery frequency for family planning commodities in her country. </w:t>
      </w:r>
      <w:r w:rsidRPr="00FD6064">
        <w:rPr>
          <w:rFonts w:ascii="Gill Sans MT" w:hAnsi="Gill Sans MT"/>
          <w:noProof/>
        </w:rPr>
        <w:drawing>
          <wp:anchor distT="0" distB="0" distL="114300" distR="114300" simplePos="0" relativeHeight="251658240" behindDoc="0" locked="0" layoutInCell="1" hidden="0" allowOverlap="1" wp14:anchorId="17591F5D" wp14:editId="140206A1">
            <wp:simplePos x="0" y="0"/>
            <wp:positionH relativeFrom="column">
              <wp:posOffset>1935480</wp:posOffset>
            </wp:positionH>
            <wp:positionV relativeFrom="paragraph">
              <wp:posOffset>0</wp:posOffset>
            </wp:positionV>
            <wp:extent cx="4005072" cy="3145536"/>
            <wp:effectExtent l="0" t="0" r="0" b="0"/>
            <wp:wrapSquare wrapText="bothSides" distT="0" distB="0" distL="114300" distR="114300"/>
            <wp:docPr id="2109412177" name="image2.png" descr="A screenshot of the FITA dashboard set-up screen including drop down menus for users to select data and information inputs. "/>
            <wp:cNvGraphicFramePr/>
            <a:graphic xmlns:a="http://schemas.openxmlformats.org/drawingml/2006/main">
              <a:graphicData uri="http://schemas.openxmlformats.org/drawingml/2006/picture">
                <pic:pic xmlns:pic="http://schemas.openxmlformats.org/drawingml/2006/picture">
                  <pic:nvPicPr>
                    <pic:cNvPr id="2109412177" name="image2.png" descr="A screenshot of the FITA dashboard set-up screen including drop down menus for users to select data and information inputs. "/>
                    <pic:cNvPicPr preferRelativeResize="0"/>
                  </pic:nvPicPr>
                  <pic:blipFill>
                    <a:blip r:embed="rId41"/>
                    <a:srcRect b="20533"/>
                    <a:stretch>
                      <a:fillRect/>
                    </a:stretch>
                  </pic:blipFill>
                  <pic:spPr>
                    <a:xfrm>
                      <a:off x="0" y="0"/>
                      <a:ext cx="4005072" cy="3145536"/>
                    </a:xfrm>
                    <a:prstGeom prst="rect">
                      <a:avLst/>
                    </a:prstGeom>
                    <a:ln/>
                  </pic:spPr>
                </pic:pic>
              </a:graphicData>
            </a:graphic>
          </wp:anchor>
        </w:drawing>
      </w:r>
    </w:p>
    <w:p w14:paraId="17591F2B" w14:textId="6CEFE215" w:rsidR="008C090D" w:rsidRPr="00FD6064" w:rsidRDefault="00AE7790">
      <w:pPr>
        <w:rPr>
          <w:rFonts w:ascii="Gill Sans MT" w:hAnsi="Gill Sans MT"/>
        </w:rPr>
      </w:pPr>
      <w:r w:rsidRPr="611E255A">
        <w:rPr>
          <w:rFonts w:ascii="Gill Sans MT" w:hAnsi="Gill Sans MT"/>
        </w:rPr>
        <w:t xml:space="preserve">Once the tool is done running with the inputs provided by her, she opens the </w:t>
      </w:r>
      <w:r w:rsidR="009149DE" w:rsidRPr="611E255A">
        <w:rPr>
          <w:rFonts w:ascii="Gill Sans MT" w:hAnsi="Gill Sans MT"/>
        </w:rPr>
        <w:t>E</w:t>
      </w:r>
      <w:r w:rsidRPr="611E255A">
        <w:rPr>
          <w:rFonts w:ascii="Gill Sans MT" w:hAnsi="Gill Sans MT"/>
        </w:rPr>
        <w:t xml:space="preserve">xcel dashboard to start analyzing her data. The FITA dashboard provides her with a clear description of each </w:t>
      </w:r>
      <w:r w:rsidR="0021012C" w:rsidRPr="611E255A">
        <w:rPr>
          <w:rFonts w:ascii="Gill Sans MT" w:hAnsi="Gill Sans MT"/>
        </w:rPr>
        <w:t xml:space="preserve">inventory turnover </w:t>
      </w:r>
      <w:r w:rsidRPr="611E255A">
        <w:rPr>
          <w:rFonts w:ascii="Gill Sans MT" w:hAnsi="Gill Sans MT"/>
        </w:rPr>
        <w:t>category (described in the section above) in the "National Summary” tab. She can see that</w:t>
      </w:r>
      <w:r w:rsidR="00996D3E" w:rsidRPr="611E255A">
        <w:rPr>
          <w:rFonts w:ascii="Gill Sans MT" w:hAnsi="Gill Sans MT"/>
        </w:rPr>
        <w:t>,</w:t>
      </w:r>
      <w:r w:rsidRPr="611E255A">
        <w:rPr>
          <w:rFonts w:ascii="Gill Sans MT" w:hAnsi="Gill Sans MT"/>
        </w:rPr>
        <w:t xml:space="preserve"> based on her country’s policy where </w:t>
      </w:r>
      <w:proofErr w:type="gramStart"/>
      <w:r w:rsidRPr="611E255A">
        <w:rPr>
          <w:rFonts w:ascii="Gill Sans MT" w:hAnsi="Gill Sans MT"/>
        </w:rPr>
        <w:t>max</w:t>
      </w:r>
      <w:proofErr w:type="gramEnd"/>
      <w:r w:rsidRPr="611E255A">
        <w:rPr>
          <w:rFonts w:ascii="Gill Sans MT" w:hAnsi="Gill Sans MT"/>
        </w:rPr>
        <w:t>-min levels are 3 and 1 and delivery frequency is bimonthly</w:t>
      </w:r>
      <w:r w:rsidR="00996D3E" w:rsidRPr="611E255A">
        <w:rPr>
          <w:rFonts w:ascii="Gill Sans MT" w:hAnsi="Gill Sans MT"/>
        </w:rPr>
        <w:t>,</w:t>
      </w:r>
      <w:r w:rsidRPr="611E255A">
        <w:rPr>
          <w:rFonts w:ascii="Gill Sans MT" w:hAnsi="Gill Sans MT"/>
        </w:rPr>
        <w:t xml:space="preserve"> the tool has calculated the planned annual </w:t>
      </w:r>
      <w:r w:rsidR="00896065" w:rsidRPr="611E255A">
        <w:rPr>
          <w:rFonts w:ascii="Gill Sans MT" w:hAnsi="Gill Sans MT"/>
        </w:rPr>
        <w:t xml:space="preserve">inventory turnover </w:t>
      </w:r>
      <w:r w:rsidRPr="611E255A">
        <w:rPr>
          <w:rFonts w:ascii="Gill Sans MT" w:hAnsi="Gill Sans MT"/>
        </w:rPr>
        <w:t>range between 4.5 and 7.5</w:t>
      </w:r>
      <w:r w:rsidR="0089211A" w:rsidRPr="611E255A">
        <w:rPr>
          <w:rFonts w:ascii="Gill Sans MT" w:hAnsi="Gill Sans MT"/>
        </w:rPr>
        <w:t>.</w:t>
      </w:r>
      <w:r w:rsidRPr="611E255A">
        <w:rPr>
          <w:rFonts w:ascii="Gill Sans MT" w:hAnsi="Gill Sans MT"/>
        </w:rPr>
        <w:t xml:space="preserve"> </w:t>
      </w:r>
      <w:r w:rsidR="0089211A" w:rsidRPr="611E255A">
        <w:rPr>
          <w:rFonts w:ascii="Gill Sans MT" w:hAnsi="Gill Sans MT"/>
        </w:rPr>
        <w:t>A</w:t>
      </w:r>
      <w:r w:rsidRPr="611E255A">
        <w:rPr>
          <w:rFonts w:ascii="Gill Sans MT" w:hAnsi="Gill Sans MT"/>
        </w:rPr>
        <w:t xml:space="preserve">nything over that </w:t>
      </w:r>
      <w:r w:rsidR="0089211A" w:rsidRPr="611E255A">
        <w:rPr>
          <w:rFonts w:ascii="Gill Sans MT" w:hAnsi="Gill Sans MT"/>
        </w:rPr>
        <w:t xml:space="preserve">range </w:t>
      </w:r>
      <w:r w:rsidRPr="611E255A">
        <w:rPr>
          <w:rFonts w:ascii="Gill Sans MT" w:hAnsi="Gill Sans MT"/>
        </w:rPr>
        <w:t>is considered high or very high</w:t>
      </w:r>
      <w:r w:rsidR="0089211A" w:rsidRPr="611E255A">
        <w:rPr>
          <w:rFonts w:ascii="Gill Sans MT" w:hAnsi="Gill Sans MT"/>
        </w:rPr>
        <w:t>,</w:t>
      </w:r>
      <w:r w:rsidRPr="611E255A">
        <w:rPr>
          <w:rFonts w:ascii="Gill Sans MT" w:hAnsi="Gill Sans MT"/>
        </w:rPr>
        <w:t xml:space="preserve"> and anything below that </w:t>
      </w:r>
      <w:r w:rsidR="00B55C09" w:rsidRPr="611E255A">
        <w:rPr>
          <w:rFonts w:ascii="Gill Sans MT" w:hAnsi="Gill Sans MT"/>
        </w:rPr>
        <w:t xml:space="preserve">range </w:t>
      </w:r>
      <w:r w:rsidRPr="611E255A">
        <w:rPr>
          <w:rFonts w:ascii="Gill Sans MT" w:hAnsi="Gill Sans MT"/>
        </w:rPr>
        <w:t>is considered low. She can also see that of the facilities in her country’s data</w:t>
      </w:r>
      <w:r w:rsidR="00B55C09" w:rsidRPr="611E255A">
        <w:rPr>
          <w:rFonts w:ascii="Gill Sans MT" w:hAnsi="Gill Sans MT"/>
        </w:rPr>
        <w:t>,</w:t>
      </w:r>
      <w:r w:rsidRPr="611E255A">
        <w:rPr>
          <w:rFonts w:ascii="Gill Sans MT" w:hAnsi="Gill Sans MT"/>
        </w:rPr>
        <w:t xml:space="preserve"> most </w:t>
      </w:r>
      <w:r w:rsidR="1F9EC0C9" w:rsidRPr="611E255A">
        <w:rPr>
          <w:rFonts w:ascii="Gill Sans MT" w:hAnsi="Gill Sans MT"/>
        </w:rPr>
        <w:t>fall in the</w:t>
      </w:r>
      <w:r w:rsidRPr="611E255A">
        <w:rPr>
          <w:rFonts w:ascii="Gill Sans MT" w:hAnsi="Gill Sans MT"/>
        </w:rPr>
        <w:t xml:space="preserve"> low </w:t>
      </w:r>
      <w:r w:rsidR="00B55C09" w:rsidRPr="611E255A">
        <w:rPr>
          <w:rFonts w:ascii="Gill Sans MT" w:hAnsi="Gill Sans MT"/>
        </w:rPr>
        <w:t xml:space="preserve">inventory turnover </w:t>
      </w:r>
      <w:r w:rsidR="2C2CF79F" w:rsidRPr="611E255A">
        <w:rPr>
          <w:rFonts w:ascii="Gill Sans MT" w:hAnsi="Gill Sans MT"/>
        </w:rPr>
        <w:t xml:space="preserve">range </w:t>
      </w:r>
      <w:r w:rsidRPr="611E255A">
        <w:rPr>
          <w:rFonts w:ascii="Gill Sans MT" w:hAnsi="Gill Sans MT"/>
        </w:rPr>
        <w:t xml:space="preserve">in the most recent month of data (397 facilities), 186 have planned </w:t>
      </w:r>
      <w:r w:rsidR="00B55C09" w:rsidRPr="611E255A">
        <w:rPr>
          <w:rFonts w:ascii="Gill Sans MT" w:hAnsi="Gill Sans MT"/>
        </w:rPr>
        <w:t>inventory turnover</w:t>
      </w:r>
      <w:r w:rsidRPr="611E255A">
        <w:rPr>
          <w:rFonts w:ascii="Gill Sans MT" w:hAnsi="Gill Sans MT"/>
        </w:rPr>
        <w:t xml:space="preserve">, and 55 have either high or very high </w:t>
      </w:r>
      <w:r w:rsidR="00D03EEE" w:rsidRPr="611E255A">
        <w:rPr>
          <w:rFonts w:ascii="Gill Sans MT" w:hAnsi="Gill Sans MT"/>
        </w:rPr>
        <w:t>inventory turnover</w:t>
      </w:r>
      <w:r w:rsidRPr="611E255A">
        <w:rPr>
          <w:rFonts w:ascii="Gill Sans MT" w:hAnsi="Gill Sans MT"/>
        </w:rPr>
        <w:t xml:space="preserve">. Those in the high </w:t>
      </w:r>
      <w:r w:rsidR="00D03EEE" w:rsidRPr="611E255A">
        <w:rPr>
          <w:rFonts w:ascii="Gill Sans MT" w:hAnsi="Gill Sans MT"/>
        </w:rPr>
        <w:t xml:space="preserve">inventory turnover </w:t>
      </w:r>
      <w:r w:rsidRPr="611E255A">
        <w:rPr>
          <w:rFonts w:ascii="Gill Sans MT" w:hAnsi="Gill Sans MT"/>
        </w:rPr>
        <w:t xml:space="preserve">range should be watched </w:t>
      </w:r>
      <w:r w:rsidR="00D03EEE" w:rsidRPr="611E255A">
        <w:rPr>
          <w:rFonts w:ascii="Gill Sans MT" w:hAnsi="Gill Sans MT"/>
        </w:rPr>
        <w:t>as</w:t>
      </w:r>
      <w:r w:rsidRPr="611E255A">
        <w:rPr>
          <w:rFonts w:ascii="Gill Sans MT" w:hAnsi="Gill Sans MT"/>
        </w:rPr>
        <w:t xml:space="preserve"> they may be at risk of stocking out or are potentially already stocked out. </w:t>
      </w:r>
    </w:p>
    <w:p w14:paraId="17591F2C" w14:textId="77777777" w:rsidR="008C090D" w:rsidRPr="00FD6064" w:rsidRDefault="00AE7790">
      <w:pPr>
        <w:rPr>
          <w:rFonts w:ascii="Gill Sans MT" w:hAnsi="Gill Sans MT"/>
        </w:rPr>
      </w:pPr>
      <w:commentRangeStart w:id="73"/>
      <w:r w:rsidRPr="00FD6064">
        <w:rPr>
          <w:rFonts w:ascii="Gill Sans MT" w:hAnsi="Gill Sans MT"/>
          <w:noProof/>
        </w:rPr>
        <w:drawing>
          <wp:inline distT="0" distB="0" distL="0" distR="0" wp14:anchorId="17591F5F" wp14:editId="41F04812">
            <wp:extent cx="5943600" cy="441325"/>
            <wp:effectExtent l="0" t="0" r="0" b="0"/>
            <wp:docPr id="2109412181" name="image3.png" descr="A screenshot from the FITA dashboard that shows a menu describing how IT ranges are grouped. Very high IT range is labeled bright red and in this case its country-specific IT Category Range is 12.0 or more inventory turns per year.  This means inventory is turning extremely fast and the inventory status is noted as having a high possibility of stocking out regularly. High IT range is labeled pink and the country-specific IT Category Range is 7.5 to 12 inventory turns per year.  This means inventory is turning faster than planned and the inventory status is noted as having a high possibility of a stockout. Planned IT range is labeled green and the country-specific IT Category Range is 4.5 to 7.5 inventory turns per year.  This means inventory is turning as planned and the inventory status is noted as having a flow of commodity getting ordered and being used is according to plan. Low IT range is labeled blue and the country-specific IT Category Range is 0 to 4.5 inventory turns per year.  This means inventory is turning slower than planned and the inventory status is noted as having commodity sitting and not being used."/>
            <wp:cNvGraphicFramePr/>
            <a:graphic xmlns:a="http://schemas.openxmlformats.org/drawingml/2006/main">
              <a:graphicData uri="http://schemas.openxmlformats.org/drawingml/2006/picture">
                <pic:pic xmlns:pic="http://schemas.openxmlformats.org/drawingml/2006/picture">
                  <pic:nvPicPr>
                    <pic:cNvPr id="2109412181" name="image3.png" descr="A screenshot from the FITA dashboard that shows a menu describing how IT ranges are grouped. Very high IT range is labeled bright red and in this case its country-specific IT Category Range is 12.0 or more inventory turns per year.  This means inventory is turning extremely fast and the inventory status is noted as having a high possibility of stocking out regularly. High IT range is labeled pink and the country-specific IT Category Range is 7.5 to 12 inventory turns per year.  This means inventory is turning faster than planned and the inventory status is noted as having a high possibility of a stockout. Planned IT range is labeled green and the country-specific IT Category Range is 4.5 to 7.5 inventory turns per year.  This means inventory is turning as planned and the inventory status is noted as having a flow of commodity getting ordered and being used is according to plan. Low IT range is labeled blue and the country-specific IT Category Range is 0 to 4.5 inventory turns per year.  This means inventory is turning slower than planned and the inventory status is noted as having commodity sitting and not being used."/>
                    <pic:cNvPicPr preferRelativeResize="0"/>
                  </pic:nvPicPr>
                  <pic:blipFill>
                    <a:blip r:embed="rId42"/>
                    <a:srcRect/>
                    <a:stretch>
                      <a:fillRect/>
                    </a:stretch>
                  </pic:blipFill>
                  <pic:spPr>
                    <a:xfrm>
                      <a:off x="0" y="0"/>
                      <a:ext cx="5943600" cy="441325"/>
                    </a:xfrm>
                    <a:prstGeom prst="rect">
                      <a:avLst/>
                    </a:prstGeom>
                    <a:ln/>
                  </pic:spPr>
                </pic:pic>
              </a:graphicData>
            </a:graphic>
          </wp:inline>
        </w:drawing>
      </w:r>
      <w:commentRangeEnd w:id="73"/>
      <w:r w:rsidR="002662E5">
        <w:rPr>
          <w:rStyle w:val="CommentReference"/>
          <w:rFonts w:ascii="Calibri" w:eastAsia="Calibri" w:hAnsi="Calibri" w:cs="Calibri"/>
        </w:rPr>
        <w:commentReference w:id="73"/>
      </w:r>
    </w:p>
    <w:p w14:paraId="17591F2D" w14:textId="4477D278" w:rsidR="008C090D" w:rsidRPr="00FD6064" w:rsidRDefault="00BA617A">
      <w:pPr>
        <w:rPr>
          <w:rFonts w:ascii="Gill Sans MT" w:hAnsi="Gill Sans MT"/>
        </w:rPr>
      </w:pPr>
      <w:r w:rsidRPr="00083101">
        <w:rPr>
          <w:noProof/>
        </w:rPr>
        <w:drawing>
          <wp:inline distT="0" distB="0" distL="0" distR="0" wp14:anchorId="10065DDD" wp14:editId="657CE3CE">
            <wp:extent cx="5641383" cy="2028125"/>
            <wp:effectExtent l="0" t="0" r="0" b="0"/>
            <wp:docPr id="161441714" name="Picture 1" descr="A screenshot from the FITA dashboard that shows a menu describing the number of facilities in each IT category, with 397 in low, 186 in planned, 39 in high and 16 in very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714" name="Picture 1" descr="A screenshot from the FITA dashboard that shows a menu describing the number of facilities in each IT category, with 397 in low, 186 in planned, 39 in high and 16 in very high."/>
                    <pic:cNvPicPr/>
                  </pic:nvPicPr>
                  <pic:blipFill>
                    <a:blip r:embed="rId43"/>
                    <a:stretch>
                      <a:fillRect/>
                    </a:stretch>
                  </pic:blipFill>
                  <pic:spPr>
                    <a:xfrm>
                      <a:off x="0" y="0"/>
                      <a:ext cx="5661115" cy="2035219"/>
                    </a:xfrm>
                    <a:prstGeom prst="rect">
                      <a:avLst/>
                    </a:prstGeom>
                  </pic:spPr>
                </pic:pic>
              </a:graphicData>
            </a:graphic>
          </wp:inline>
        </w:drawing>
      </w:r>
    </w:p>
    <w:p w14:paraId="17591F2E" w14:textId="17A7F62A" w:rsidR="008C090D" w:rsidRPr="00FD6064" w:rsidRDefault="00AE7790">
      <w:pPr>
        <w:rPr>
          <w:rFonts w:ascii="Gill Sans MT" w:hAnsi="Gill Sans MT"/>
        </w:rPr>
      </w:pPr>
      <w:r w:rsidRPr="00FD6064">
        <w:rPr>
          <w:rFonts w:ascii="Gill Sans MT" w:hAnsi="Gill Sans MT"/>
        </w:rPr>
        <w:t xml:space="preserve">However, she is interested in issues being reported in one district and therefore uses the District/State/Province filter to narrow </w:t>
      </w:r>
      <w:r w:rsidR="003B77AB" w:rsidRPr="00FD6064">
        <w:rPr>
          <w:rFonts w:ascii="Gill Sans MT" w:hAnsi="Gill Sans MT"/>
        </w:rPr>
        <w:t xml:space="preserve">down </w:t>
      </w:r>
      <w:r w:rsidRPr="00FD6064">
        <w:rPr>
          <w:rFonts w:ascii="Gill Sans MT" w:hAnsi="Gill Sans MT"/>
        </w:rPr>
        <w:t xml:space="preserve">the dashboard. Once the filter is applied for District X, the pie graph updates, showing her </w:t>
      </w:r>
      <w:r w:rsidR="00803191">
        <w:rPr>
          <w:rFonts w:ascii="Gill Sans MT" w:hAnsi="Gill Sans MT"/>
        </w:rPr>
        <w:t>seven</w:t>
      </w:r>
      <w:r w:rsidRPr="00FD6064">
        <w:rPr>
          <w:rFonts w:ascii="Gill Sans MT" w:hAnsi="Gill Sans MT"/>
        </w:rPr>
        <w:t xml:space="preserve"> facilities falling in the High </w:t>
      </w:r>
      <w:r w:rsidR="00A53006">
        <w:rPr>
          <w:rFonts w:ascii="Gill Sans MT" w:hAnsi="Gill Sans MT"/>
        </w:rPr>
        <w:t>inventory turnover</w:t>
      </w:r>
      <w:r w:rsidR="00A53006" w:rsidRPr="00FD6064">
        <w:rPr>
          <w:rFonts w:ascii="Gill Sans MT" w:hAnsi="Gill Sans MT"/>
        </w:rPr>
        <w:t xml:space="preserve"> </w:t>
      </w:r>
      <w:r w:rsidRPr="00FD6064">
        <w:rPr>
          <w:rFonts w:ascii="Gill Sans MT" w:hAnsi="Gill Sans MT"/>
        </w:rPr>
        <w:t xml:space="preserve">range in that district. When she scrolls down, she notices that one facility stands out at the top of the bar chart “Top 20 Facilities with % of Products in </w:t>
      </w:r>
      <w:commentRangeStart w:id="74"/>
      <w:commentRangeStart w:id="75"/>
      <w:r w:rsidRPr="00FD6064">
        <w:rPr>
          <w:rFonts w:ascii="Gill Sans MT" w:hAnsi="Gill Sans MT"/>
        </w:rPr>
        <w:t>High I</w:t>
      </w:r>
      <w:r w:rsidR="002A5BB8">
        <w:rPr>
          <w:rFonts w:ascii="Gill Sans MT" w:hAnsi="Gill Sans MT"/>
        </w:rPr>
        <w:t xml:space="preserve">nventory </w:t>
      </w:r>
      <w:r w:rsidRPr="00FD6064">
        <w:rPr>
          <w:rFonts w:ascii="Gill Sans MT" w:hAnsi="Gill Sans MT"/>
        </w:rPr>
        <w:t>T</w:t>
      </w:r>
      <w:r w:rsidR="002A5BB8">
        <w:rPr>
          <w:rFonts w:ascii="Gill Sans MT" w:hAnsi="Gill Sans MT"/>
        </w:rPr>
        <w:t>urnover</w:t>
      </w:r>
      <w:r w:rsidRPr="00FD6064">
        <w:rPr>
          <w:rFonts w:ascii="Gill Sans MT" w:hAnsi="Gill Sans MT"/>
        </w:rPr>
        <w:t xml:space="preserve"> </w:t>
      </w:r>
      <w:commentRangeEnd w:id="74"/>
      <w:r w:rsidR="001117C7">
        <w:rPr>
          <w:rStyle w:val="CommentReference"/>
          <w:rFonts w:ascii="Calibri" w:eastAsia="Calibri" w:hAnsi="Calibri" w:cs="Calibri"/>
        </w:rPr>
        <w:commentReference w:id="74"/>
      </w:r>
      <w:commentRangeEnd w:id="75"/>
      <w:r w:rsidR="00FF6449">
        <w:rPr>
          <w:rStyle w:val="CommentReference"/>
          <w:rFonts w:ascii="Calibri" w:eastAsia="Calibri" w:hAnsi="Calibri" w:cs="Calibri"/>
        </w:rPr>
        <w:commentReference w:id="75"/>
      </w:r>
      <w:r w:rsidRPr="00FD6064">
        <w:rPr>
          <w:rFonts w:ascii="Gill Sans MT" w:hAnsi="Gill Sans MT"/>
        </w:rPr>
        <w:t>Range</w:t>
      </w:r>
      <w:r w:rsidR="008B67E7">
        <w:rPr>
          <w:rFonts w:ascii="Gill Sans MT" w:hAnsi="Gill Sans MT"/>
        </w:rPr>
        <w:t>.</w:t>
      </w:r>
      <w:r w:rsidRPr="00FD6064">
        <w:rPr>
          <w:rFonts w:ascii="Gill Sans MT" w:hAnsi="Gill Sans MT"/>
        </w:rPr>
        <w:t xml:space="preserve">” </w:t>
      </w:r>
      <w:r w:rsidR="002833BE">
        <w:rPr>
          <w:rFonts w:ascii="Gill Sans MT" w:hAnsi="Gill Sans MT"/>
        </w:rPr>
        <w:t>This facility</w:t>
      </w:r>
      <w:r w:rsidRPr="00FD6064">
        <w:rPr>
          <w:rFonts w:ascii="Gill Sans MT" w:hAnsi="Gill Sans MT"/>
        </w:rPr>
        <w:t xml:space="preserve"> has 41% of its products </w:t>
      </w:r>
      <w:r w:rsidRPr="00FD6064">
        <w:rPr>
          <w:rFonts w:ascii="Gill Sans MT" w:hAnsi="Gill Sans MT"/>
        </w:rPr>
        <w:lastRenderedPageBreak/>
        <w:t xml:space="preserve">in </w:t>
      </w:r>
      <w:r w:rsidR="00256A26">
        <w:rPr>
          <w:rFonts w:ascii="Gill Sans MT" w:hAnsi="Gill Sans MT"/>
        </w:rPr>
        <w:t xml:space="preserve">the </w:t>
      </w:r>
      <w:r w:rsidRPr="00FD6064">
        <w:rPr>
          <w:rFonts w:ascii="Gill Sans MT" w:hAnsi="Gill Sans MT"/>
        </w:rPr>
        <w:t xml:space="preserve">high </w:t>
      </w:r>
      <w:r w:rsidR="00EB7BB1">
        <w:rPr>
          <w:rFonts w:ascii="Gill Sans MT" w:hAnsi="Gill Sans MT"/>
        </w:rPr>
        <w:t>inventory turnover</w:t>
      </w:r>
      <w:r w:rsidR="00EB7BB1" w:rsidRPr="00FD6064">
        <w:rPr>
          <w:rFonts w:ascii="Gill Sans MT" w:hAnsi="Gill Sans MT"/>
        </w:rPr>
        <w:t xml:space="preserve"> </w:t>
      </w:r>
      <w:r w:rsidRPr="00FD6064">
        <w:rPr>
          <w:rFonts w:ascii="Gill Sans MT" w:hAnsi="Gill Sans MT"/>
        </w:rPr>
        <w:t>range, where</w:t>
      </w:r>
      <w:r w:rsidR="005813C7">
        <w:rPr>
          <w:rFonts w:ascii="Gill Sans MT" w:hAnsi="Gill Sans MT"/>
        </w:rPr>
        <w:t>as</w:t>
      </w:r>
      <w:r w:rsidRPr="00FD6064">
        <w:rPr>
          <w:rFonts w:ascii="Gill Sans MT" w:hAnsi="Gill Sans MT"/>
        </w:rPr>
        <w:t xml:space="preserve"> the next highest is just 30%. She also finds this facility showing up at the top rank in the adjacent bar graph</w:t>
      </w:r>
      <w:r w:rsidR="004C032D">
        <w:rPr>
          <w:rFonts w:ascii="Gill Sans MT" w:hAnsi="Gill Sans MT"/>
        </w:rPr>
        <w:t>,</w:t>
      </w:r>
      <w:r w:rsidRPr="00FD6064">
        <w:rPr>
          <w:rFonts w:ascii="Gill Sans MT" w:hAnsi="Gill Sans MT"/>
        </w:rPr>
        <w:t xml:space="preserve"> with 26% of products in this facility already stocked out in the current month. While some of the other facilities on this list may also need help, she decides to reach out to the district manager to investigate this one first. </w:t>
      </w:r>
    </w:p>
    <w:p w14:paraId="17591F2F" w14:textId="0CA7D9FC" w:rsidR="008C090D" w:rsidRPr="00FD6064" w:rsidRDefault="00AE7790">
      <w:pPr>
        <w:rPr>
          <w:rFonts w:ascii="Gill Sans MT" w:hAnsi="Gill Sans MT"/>
        </w:rPr>
      </w:pPr>
      <w:r w:rsidRPr="611E255A">
        <w:rPr>
          <w:rFonts w:ascii="Gill Sans MT" w:hAnsi="Gill Sans MT"/>
        </w:rPr>
        <w:t xml:space="preserve">After getting this information from the </w:t>
      </w:r>
      <w:r w:rsidR="00A26D08" w:rsidRPr="611E255A">
        <w:rPr>
          <w:rFonts w:ascii="Gill Sans MT" w:hAnsi="Gill Sans MT"/>
        </w:rPr>
        <w:t xml:space="preserve">inventory turnover </w:t>
      </w:r>
      <w:r w:rsidR="06712A52" w:rsidRPr="611E255A">
        <w:rPr>
          <w:rFonts w:ascii="Gill Sans MT" w:hAnsi="Gill Sans MT"/>
        </w:rPr>
        <w:t>analysis</w:t>
      </w:r>
      <w:r w:rsidR="00931BB8">
        <w:rPr>
          <w:rFonts w:ascii="Gill Sans MT" w:hAnsi="Gill Sans MT"/>
        </w:rPr>
        <w:t xml:space="preserve"> </w:t>
      </w:r>
      <w:r w:rsidRPr="611E255A">
        <w:rPr>
          <w:rFonts w:ascii="Gill Sans MT" w:hAnsi="Gill Sans MT"/>
        </w:rPr>
        <w:t xml:space="preserve">tool the </w:t>
      </w:r>
      <w:r w:rsidR="007469EB" w:rsidRPr="611E255A">
        <w:rPr>
          <w:rFonts w:ascii="Gill Sans MT" w:hAnsi="Gill Sans MT"/>
        </w:rPr>
        <w:t>c</w:t>
      </w:r>
      <w:r w:rsidRPr="611E255A">
        <w:rPr>
          <w:rFonts w:ascii="Gill Sans MT" w:hAnsi="Gill Sans MT"/>
        </w:rPr>
        <w:t xml:space="preserve">entral </w:t>
      </w:r>
      <w:sdt>
        <w:sdtPr>
          <w:rPr>
            <w:rFonts w:ascii="Gill Sans MT" w:hAnsi="Gill Sans MT"/>
          </w:rPr>
          <w:tag w:val="goog_rdk_85"/>
          <w:id w:val="1010022405"/>
        </w:sdtPr>
        <w:sdtContent/>
      </w:sdt>
      <w:r w:rsidR="007469EB" w:rsidRPr="611E255A">
        <w:rPr>
          <w:rFonts w:ascii="Gill Sans MT" w:hAnsi="Gill Sans MT"/>
        </w:rPr>
        <w:t>w</w:t>
      </w:r>
      <w:r w:rsidRPr="611E255A">
        <w:rPr>
          <w:rFonts w:ascii="Gill Sans MT" w:hAnsi="Gill Sans MT"/>
        </w:rPr>
        <w:t xml:space="preserve">arehouse CEO contacts the district’s warehouse manager and asks him to use the tool and investigate these facilities, specifically Facility </w:t>
      </w:r>
      <w:proofErr w:type="gramStart"/>
      <w:r w:rsidRPr="611E255A">
        <w:rPr>
          <w:rFonts w:ascii="Gill Sans MT" w:hAnsi="Gill Sans MT"/>
        </w:rPr>
        <w:t>9 to</w:t>
      </w:r>
      <w:proofErr w:type="gramEnd"/>
      <w:r w:rsidRPr="611E255A">
        <w:rPr>
          <w:rFonts w:ascii="Gill Sans MT" w:hAnsi="Gill Sans MT"/>
        </w:rPr>
        <w:t xml:space="preserve"> find out the products that are at a high risk of stocking out.</w:t>
      </w:r>
    </w:p>
    <w:p w14:paraId="17591F30" w14:textId="10605D6C" w:rsidR="008C090D" w:rsidRDefault="00AE7790">
      <w:pPr>
        <w:rPr>
          <w:rFonts w:ascii="Gill Sans MT" w:hAnsi="Gill Sans MT"/>
        </w:rPr>
      </w:pPr>
      <w:r w:rsidRPr="00FD6064">
        <w:rPr>
          <w:rFonts w:ascii="Gill Sans MT" w:hAnsi="Gill Sans MT"/>
          <w:b/>
        </w:rPr>
        <w:t>Use Case 2: At the District Level</w:t>
      </w:r>
      <w:r w:rsidRPr="00FD6064">
        <w:rPr>
          <w:rFonts w:ascii="Gill Sans MT" w:hAnsi="Gill Sans MT"/>
        </w:rPr>
        <w:t xml:space="preserve"> </w:t>
      </w:r>
    </w:p>
    <w:p w14:paraId="0D39EEBC" w14:textId="24A1124F" w:rsidR="00BD5D02" w:rsidRPr="00FD6064" w:rsidRDefault="00BD5D02">
      <w:pPr>
        <w:rPr>
          <w:rFonts w:ascii="Gill Sans MT" w:hAnsi="Gill Sans MT"/>
          <w:b/>
        </w:rPr>
      </w:pPr>
      <w:r>
        <w:rPr>
          <w:rFonts w:ascii="Gill Sans MT" w:hAnsi="Gill Sans MT"/>
          <w:noProof/>
        </w:rPr>
        <w:drawing>
          <wp:inline distT="0" distB="0" distL="0" distR="0" wp14:anchorId="72597C28" wp14:editId="7D49EEE9">
            <wp:extent cx="5724067" cy="2572719"/>
            <wp:effectExtent l="0" t="0" r="0" b="0"/>
            <wp:docPr id="659280113" name="Picture 11" descr="A screenshot from the FITA dashboard that shows a bar charts showing the Top 20 Facilities with the percent of products in high IT range (or stockout risks) on the left panel. The top facility is Facility 9 and it has 41% of its products in high IT range and the other 19 facilities range from 30 to 7 percent. The right panel shows the Top 20 Facilities with percent of products with Stockouts. The top facility is also Facility 9 with 26% of its products stocked out and the other 19 facilities range from 18 to 5 perc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0113" name="Picture 11" descr="A screenshot from the FITA dashboard that shows a bar charts showing the Top 20 Facilities with the percent of products in high IT range (or stockout risks) on the left panel. The top facility is Facility 9 and it has 41% of its products in high IT range and the other 19 facilities range from 30 to 7 percent. The right panel shows the Top 20 Facilities with percent of products with Stockouts. The top facility is also Facility 9 with 26% of its products stocked out and the other 19 facilities range from 18 to 5 percen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8431" cy="2610637"/>
                    </a:xfrm>
                    <a:prstGeom prst="rect">
                      <a:avLst/>
                    </a:prstGeom>
                    <a:noFill/>
                    <a:ln>
                      <a:noFill/>
                    </a:ln>
                  </pic:spPr>
                </pic:pic>
              </a:graphicData>
            </a:graphic>
          </wp:inline>
        </w:drawing>
      </w:r>
    </w:p>
    <w:p w14:paraId="17591F31" w14:textId="6EE28C5D" w:rsidR="008C090D" w:rsidRPr="00FD6064" w:rsidRDefault="1C026191">
      <w:pPr>
        <w:spacing w:before="240"/>
        <w:rPr>
          <w:rFonts w:ascii="Gill Sans MT" w:hAnsi="Gill Sans MT"/>
        </w:rPr>
      </w:pPr>
      <w:r w:rsidRPr="228EBFB4">
        <w:rPr>
          <w:rFonts w:ascii="Gill Sans MT" w:hAnsi="Gill Sans MT"/>
        </w:rPr>
        <w:t xml:space="preserve">After getting a call from the CEO at the </w:t>
      </w:r>
      <w:r w:rsidR="6E5C7936" w:rsidRPr="228EBFB4">
        <w:rPr>
          <w:rFonts w:ascii="Gill Sans MT" w:hAnsi="Gill Sans MT"/>
        </w:rPr>
        <w:t>c</w:t>
      </w:r>
      <w:r w:rsidRPr="228EBFB4">
        <w:rPr>
          <w:rFonts w:ascii="Gill Sans MT" w:hAnsi="Gill Sans MT"/>
        </w:rPr>
        <w:t xml:space="preserve">entral </w:t>
      </w:r>
      <w:r w:rsidR="6E5C7936" w:rsidRPr="228EBFB4">
        <w:rPr>
          <w:rFonts w:ascii="Gill Sans MT" w:hAnsi="Gill Sans MT"/>
        </w:rPr>
        <w:t>w</w:t>
      </w:r>
      <w:r w:rsidRPr="228EBFB4">
        <w:rPr>
          <w:rFonts w:ascii="Gill Sans MT" w:hAnsi="Gill Sans MT"/>
        </w:rPr>
        <w:t xml:space="preserve">arehouse, the district manager opens the FITA dashboard provided by the CEO to further investigate Facility 9. He navigates to the “Facility Analysis” tab in the </w:t>
      </w:r>
      <w:r w:rsidR="3A3CF5CA" w:rsidRPr="228EBFB4">
        <w:rPr>
          <w:rFonts w:ascii="Gill Sans MT" w:hAnsi="Gill Sans MT"/>
        </w:rPr>
        <w:t>E</w:t>
      </w:r>
      <w:r w:rsidRPr="228EBFB4">
        <w:rPr>
          <w:rFonts w:ascii="Gill Sans MT" w:hAnsi="Gill Sans MT"/>
        </w:rPr>
        <w:t>xcel dashboard and filters for his district’s name and finds Facility 9 from the drop down. The tool now provides him with two stacked column charts showing percentage and count of products in different I</w:t>
      </w:r>
      <w:r w:rsidR="2313329A" w:rsidRPr="228EBFB4">
        <w:rPr>
          <w:rFonts w:ascii="Gill Sans MT" w:hAnsi="Gill Sans MT"/>
        </w:rPr>
        <w:t xml:space="preserve">nventory </w:t>
      </w:r>
      <w:r w:rsidRPr="228EBFB4">
        <w:rPr>
          <w:rFonts w:ascii="Gill Sans MT" w:hAnsi="Gill Sans MT"/>
        </w:rPr>
        <w:t>T</w:t>
      </w:r>
      <w:r w:rsidR="2313329A" w:rsidRPr="228EBFB4">
        <w:rPr>
          <w:rFonts w:ascii="Gill Sans MT" w:hAnsi="Gill Sans MT"/>
        </w:rPr>
        <w:t>urn</w:t>
      </w:r>
      <w:r w:rsidR="3D699C71" w:rsidRPr="228EBFB4">
        <w:rPr>
          <w:rFonts w:ascii="Gill Sans MT" w:hAnsi="Gill Sans MT"/>
        </w:rPr>
        <w:t>over</w:t>
      </w:r>
      <w:r w:rsidRPr="228EBFB4">
        <w:rPr>
          <w:rFonts w:ascii="Gill Sans MT" w:hAnsi="Gill Sans MT"/>
        </w:rPr>
        <w:t xml:space="preserve"> Categories for the facility selected. From these charts, the manager can see that there are </w:t>
      </w:r>
      <w:r w:rsidR="2313329A" w:rsidRPr="228EBFB4">
        <w:rPr>
          <w:rFonts w:ascii="Gill Sans MT" w:hAnsi="Gill Sans MT"/>
        </w:rPr>
        <w:t>four</w:t>
      </w:r>
      <w:r w:rsidRPr="228EBFB4">
        <w:rPr>
          <w:rFonts w:ascii="Gill Sans MT" w:hAnsi="Gill Sans MT"/>
        </w:rPr>
        <w:t xml:space="preserve"> products in the current month which fall in the high </w:t>
      </w:r>
      <w:r w:rsidR="2313329A" w:rsidRPr="228EBFB4">
        <w:rPr>
          <w:rFonts w:ascii="Gill Sans MT" w:hAnsi="Gill Sans MT"/>
        </w:rPr>
        <w:t xml:space="preserve">inventory turnover </w:t>
      </w:r>
      <w:r w:rsidRPr="228EBFB4">
        <w:rPr>
          <w:rFonts w:ascii="Gill Sans MT" w:hAnsi="Gill Sans MT"/>
        </w:rPr>
        <w:t>category and are therefore at elevated risk of stockout.</w:t>
      </w:r>
    </w:p>
    <w:p w14:paraId="17591F32" w14:textId="05E26BF9" w:rsidR="008C090D" w:rsidRPr="00FD6064" w:rsidRDefault="00AE7790">
      <w:pPr>
        <w:rPr>
          <w:rFonts w:ascii="Gill Sans MT" w:hAnsi="Gill Sans MT"/>
        </w:rPr>
      </w:pPr>
      <w:r w:rsidRPr="00FD6064">
        <w:rPr>
          <w:rFonts w:ascii="Gill Sans MT" w:hAnsi="Gill Sans MT"/>
        </w:rPr>
        <w:t xml:space="preserve"> </w:t>
      </w:r>
      <w:r w:rsidR="00BB0616" w:rsidRPr="00083101">
        <w:rPr>
          <w:noProof/>
        </w:rPr>
        <w:drawing>
          <wp:inline distT="0" distB="0" distL="0" distR="0" wp14:anchorId="126CDFC1" wp14:editId="06D82933">
            <wp:extent cx="5943600" cy="2215515"/>
            <wp:effectExtent l="0" t="0" r="0" b="0"/>
            <wp:docPr id="1928676380" name="Picture 1" descr="A screenshot from the FITA dashboard that shows a stacked column chart showing the count of products in different inventory turn categories in each month from June 2023 to June 2024. In the final month, a box is used to highlight that 4 products are in the high or very high IT range out of 12 products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6380" name="Picture 1" descr="A screenshot from the FITA dashboard that shows a stacked column chart showing the count of products in different inventory turn categories in each month from June 2023 to June 2024. In the final month, a box is used to highlight that 4 products are in the high or very high IT range out of 12 products total."/>
                    <pic:cNvPicPr/>
                  </pic:nvPicPr>
                  <pic:blipFill>
                    <a:blip r:embed="rId45"/>
                    <a:stretch>
                      <a:fillRect/>
                    </a:stretch>
                  </pic:blipFill>
                  <pic:spPr>
                    <a:xfrm>
                      <a:off x="0" y="0"/>
                      <a:ext cx="5943600" cy="2215515"/>
                    </a:xfrm>
                    <a:prstGeom prst="rect">
                      <a:avLst/>
                    </a:prstGeom>
                  </pic:spPr>
                </pic:pic>
              </a:graphicData>
            </a:graphic>
          </wp:inline>
        </w:drawing>
      </w:r>
      <w:commentRangeStart w:id="76"/>
      <w:commentRangeEnd w:id="76"/>
      <w:r w:rsidR="0054165F">
        <w:rPr>
          <w:rStyle w:val="CommentReference"/>
          <w:rFonts w:ascii="Calibri" w:eastAsia="Calibri" w:hAnsi="Calibri" w:cs="Calibri"/>
        </w:rPr>
        <w:commentReference w:id="76"/>
      </w:r>
    </w:p>
    <w:p w14:paraId="17591F33" w14:textId="5AF9E023" w:rsidR="008C090D" w:rsidRPr="00FD6064" w:rsidRDefault="00AE7790">
      <w:pPr>
        <w:rPr>
          <w:rFonts w:ascii="Gill Sans MT" w:hAnsi="Gill Sans MT"/>
        </w:rPr>
      </w:pPr>
      <w:r w:rsidRPr="00FD6064">
        <w:rPr>
          <w:rFonts w:ascii="Gill Sans MT" w:hAnsi="Gill Sans MT"/>
        </w:rPr>
        <w:lastRenderedPageBreak/>
        <w:t>He decides to look for these products falling in the high range. He scrolls down and</w:t>
      </w:r>
      <w:r w:rsidR="008B1E19">
        <w:rPr>
          <w:rFonts w:ascii="Gill Sans MT" w:hAnsi="Gill Sans MT"/>
        </w:rPr>
        <w:t xml:space="preserve"> after </w:t>
      </w:r>
      <w:r w:rsidRPr="00FD6064">
        <w:rPr>
          <w:rFonts w:ascii="Gill Sans MT" w:hAnsi="Gill Sans MT"/>
        </w:rPr>
        <w:t>selecting the current month</w:t>
      </w:r>
      <w:r w:rsidR="002E158A">
        <w:rPr>
          <w:rFonts w:ascii="Gill Sans MT" w:hAnsi="Gill Sans MT"/>
        </w:rPr>
        <w:t>,</w:t>
      </w:r>
      <w:r w:rsidRPr="00FD6064">
        <w:rPr>
          <w:rFonts w:ascii="Gill Sans MT" w:hAnsi="Gill Sans MT"/>
        </w:rPr>
        <w:t xml:space="preserve"> can see a list of all products with their </w:t>
      </w:r>
      <w:r w:rsidR="002E158A">
        <w:rPr>
          <w:rFonts w:ascii="Gill Sans MT" w:hAnsi="Gill Sans MT"/>
        </w:rPr>
        <w:t>inventory turnover</w:t>
      </w:r>
      <w:r w:rsidR="002E158A" w:rsidRPr="00FD6064">
        <w:rPr>
          <w:rFonts w:ascii="Gill Sans MT" w:hAnsi="Gill Sans MT"/>
        </w:rPr>
        <w:t xml:space="preserve"> </w:t>
      </w:r>
      <w:r w:rsidRPr="00FD6064">
        <w:rPr>
          <w:rFonts w:ascii="Gill Sans MT" w:hAnsi="Gill Sans MT"/>
        </w:rPr>
        <w:t xml:space="preserve">category with the same color coding </w:t>
      </w:r>
      <w:r w:rsidR="00ED566E">
        <w:rPr>
          <w:rFonts w:ascii="Gill Sans MT" w:hAnsi="Gill Sans MT"/>
        </w:rPr>
        <w:t xml:space="preserve">which </w:t>
      </w:r>
      <w:proofErr w:type="gramStart"/>
      <w:r w:rsidR="00ED566E">
        <w:rPr>
          <w:rFonts w:ascii="Gill Sans MT" w:hAnsi="Gill Sans MT"/>
        </w:rPr>
        <w:t>indicate</w:t>
      </w:r>
      <w:proofErr w:type="gramEnd"/>
      <w:r w:rsidRPr="00FD6064">
        <w:rPr>
          <w:rFonts w:ascii="Gill Sans MT" w:hAnsi="Gill Sans MT"/>
        </w:rPr>
        <w:t xml:space="preserve"> that Oxytocin and</w:t>
      </w:r>
      <w:r w:rsidR="00ED566E">
        <w:rPr>
          <w:rFonts w:ascii="Gill Sans MT" w:hAnsi="Gill Sans MT"/>
        </w:rPr>
        <w:t xml:space="preserve"> the</w:t>
      </w:r>
      <w:r w:rsidRPr="00FD6064">
        <w:rPr>
          <w:rFonts w:ascii="Gill Sans MT" w:hAnsi="Gill Sans MT"/>
        </w:rPr>
        <w:t xml:space="preserve"> oral contraceptive tablets Levonorgestrel only 0.03mg</w:t>
      </w:r>
      <w:r w:rsidR="00C903EA">
        <w:rPr>
          <w:rFonts w:ascii="Gill Sans MT" w:hAnsi="Gill Sans MT"/>
        </w:rPr>
        <w:t>,</w:t>
      </w:r>
      <w:r w:rsidRPr="00FD6064">
        <w:rPr>
          <w:rFonts w:ascii="Gill Sans MT" w:hAnsi="Gill Sans MT"/>
        </w:rPr>
        <w:t xml:space="preserve"> brand name </w:t>
      </w:r>
      <w:proofErr w:type="spellStart"/>
      <w:r w:rsidRPr="00FD6064">
        <w:rPr>
          <w:rFonts w:ascii="Gill Sans MT" w:hAnsi="Gill Sans MT"/>
        </w:rPr>
        <w:t>Microlut</w:t>
      </w:r>
      <w:proofErr w:type="spellEnd"/>
      <w:r w:rsidR="00C903EA">
        <w:rPr>
          <w:rFonts w:ascii="Gill Sans MT" w:hAnsi="Gill Sans MT"/>
        </w:rPr>
        <w:t>,</w:t>
      </w:r>
      <w:r w:rsidRPr="00FD6064">
        <w:rPr>
          <w:rFonts w:ascii="Gill Sans MT" w:hAnsi="Gill Sans MT"/>
        </w:rPr>
        <w:t xml:space="preserve"> are the two products in the very high </w:t>
      </w:r>
      <w:r w:rsidR="00725387">
        <w:rPr>
          <w:rFonts w:ascii="Gill Sans MT" w:hAnsi="Gill Sans MT"/>
        </w:rPr>
        <w:t>inventory turnover</w:t>
      </w:r>
      <w:r w:rsidR="00725387" w:rsidRPr="00FD6064">
        <w:rPr>
          <w:rFonts w:ascii="Gill Sans MT" w:hAnsi="Gill Sans MT"/>
        </w:rPr>
        <w:t xml:space="preserve"> </w:t>
      </w:r>
      <w:r w:rsidRPr="00FD6064">
        <w:rPr>
          <w:rFonts w:ascii="Gill Sans MT" w:hAnsi="Gill Sans MT"/>
        </w:rPr>
        <w:t>category.</w:t>
      </w:r>
      <w:r w:rsidRPr="00FD6064">
        <w:rPr>
          <w:rFonts w:ascii="Gill Sans MT" w:hAnsi="Gill Sans MT"/>
          <w:vertAlign w:val="superscript"/>
        </w:rPr>
        <w:footnoteReference w:id="7"/>
      </w:r>
      <w:r w:rsidRPr="00FD6064">
        <w:rPr>
          <w:rFonts w:ascii="Gill Sans MT" w:hAnsi="Gill Sans MT"/>
        </w:rPr>
        <w:t xml:space="preserve"> </w:t>
      </w:r>
    </w:p>
    <w:p w14:paraId="17591F34" w14:textId="20D8515F" w:rsidR="008C090D" w:rsidRPr="00FD6064" w:rsidRDefault="00D6613B">
      <w:pPr>
        <w:jc w:val="center"/>
        <w:rPr>
          <w:rFonts w:ascii="Gill Sans MT" w:hAnsi="Gill Sans MT"/>
        </w:rPr>
      </w:pPr>
      <w:r w:rsidRPr="00603DC4">
        <w:rPr>
          <w:noProof/>
        </w:rPr>
        <w:drawing>
          <wp:inline distT="0" distB="0" distL="0" distR="0" wp14:anchorId="7229DF02" wp14:editId="39C2A624">
            <wp:extent cx="5943600" cy="2212656"/>
            <wp:effectExtent l="0" t="0" r="0" b="0"/>
            <wp:docPr id="21076530" name="Picture 1" descr="A screenshot from the FITA dashboard that shows a bar charts of the 12 products with the inventory turnover category for the selected facility indicated by colors. There are 2 bright red or very high bars for Oxytocin 10 IU/ML, 1ML and Oral Contraceptive Tablets - Levonoegstrel Only 0.3MG (Microlut). The others are colored as high (2), planned (5) and lo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530" name="Picture 1" descr="A screenshot from the FITA dashboard that shows a bar charts of the 12 products with the inventory turnover category for the selected facility indicated by colors. There are 2 bright red or very high bars for Oxytocin 10 IU/ML, 1ML and Oral Contraceptive Tablets - Levonoegstrel Only 0.3MG (Microlut). The others are colored as high (2), planned (5) and low (3)."/>
                    <pic:cNvPicPr/>
                  </pic:nvPicPr>
                  <pic:blipFill rotWithShape="1">
                    <a:blip r:embed="rId46"/>
                    <a:srcRect t="1093"/>
                    <a:stretch/>
                  </pic:blipFill>
                  <pic:spPr bwMode="auto">
                    <a:xfrm>
                      <a:off x="0" y="0"/>
                      <a:ext cx="5943600" cy="2212656"/>
                    </a:xfrm>
                    <a:prstGeom prst="rect">
                      <a:avLst/>
                    </a:prstGeom>
                    <a:ln>
                      <a:noFill/>
                    </a:ln>
                    <a:extLst>
                      <a:ext uri="{53640926-AAD7-44D8-BBD7-CCE9431645EC}">
                        <a14:shadowObscured xmlns:a14="http://schemas.microsoft.com/office/drawing/2010/main"/>
                      </a:ext>
                    </a:extLst>
                  </pic:spPr>
                </pic:pic>
              </a:graphicData>
            </a:graphic>
          </wp:inline>
        </w:drawing>
      </w:r>
    </w:p>
    <w:p w14:paraId="17591F35" w14:textId="338056F0" w:rsidR="008C090D" w:rsidRPr="00FD6064" w:rsidRDefault="00AE7790">
      <w:pPr>
        <w:rPr>
          <w:rFonts w:ascii="Gill Sans MT" w:hAnsi="Gill Sans MT"/>
        </w:rPr>
      </w:pPr>
      <w:r w:rsidRPr="00FD6064">
        <w:rPr>
          <w:rFonts w:ascii="Gill Sans MT" w:hAnsi="Gill Sans MT"/>
        </w:rPr>
        <w:t xml:space="preserve">He decides to look at </w:t>
      </w:r>
      <w:sdt>
        <w:sdtPr>
          <w:rPr>
            <w:rFonts w:ascii="Gill Sans MT" w:hAnsi="Gill Sans MT"/>
          </w:rPr>
          <w:tag w:val="goog_rdk_86"/>
          <w:id w:val="-500426919"/>
        </w:sdtPr>
        <w:sdtContent/>
      </w:sdt>
      <w:sdt>
        <w:sdtPr>
          <w:rPr>
            <w:rFonts w:ascii="Gill Sans MT" w:hAnsi="Gill Sans MT"/>
          </w:rPr>
          <w:tag w:val="goog_rdk_87"/>
          <w:id w:val="-12536108"/>
        </w:sdtPr>
        <w:sdtContent/>
      </w:sdt>
      <w:r w:rsidR="00B31BCE">
        <w:rPr>
          <w:rFonts w:ascii="Gill Sans MT" w:hAnsi="Gill Sans MT"/>
        </w:rPr>
        <w:t xml:space="preserve">the </w:t>
      </w:r>
      <w:r w:rsidRPr="00FD6064">
        <w:rPr>
          <w:rFonts w:ascii="Gill Sans MT" w:hAnsi="Gill Sans MT"/>
        </w:rPr>
        <w:t xml:space="preserve">Levonorgestrel only pills, which has </w:t>
      </w:r>
      <w:r w:rsidR="00931BB8">
        <w:rPr>
          <w:rFonts w:ascii="Gill Sans MT" w:hAnsi="Gill Sans MT"/>
        </w:rPr>
        <w:t xml:space="preserve">a </w:t>
      </w:r>
      <w:r w:rsidRPr="00FD6064">
        <w:rPr>
          <w:rFonts w:ascii="Gill Sans MT" w:hAnsi="Gill Sans MT"/>
        </w:rPr>
        <w:t xml:space="preserve">very high </w:t>
      </w:r>
      <w:r w:rsidR="00725387">
        <w:rPr>
          <w:rFonts w:ascii="Gill Sans MT" w:hAnsi="Gill Sans MT"/>
        </w:rPr>
        <w:t>inventory turnover</w:t>
      </w:r>
      <w:r w:rsidR="00931BB8">
        <w:rPr>
          <w:rFonts w:ascii="Gill Sans MT" w:hAnsi="Gill Sans MT"/>
        </w:rPr>
        <w:t xml:space="preserve"> ratio</w:t>
      </w:r>
      <w:r w:rsidR="00725387" w:rsidRPr="00FD6064">
        <w:rPr>
          <w:rFonts w:ascii="Gill Sans MT" w:hAnsi="Gill Sans MT"/>
        </w:rPr>
        <w:t xml:space="preserve"> </w:t>
      </w:r>
      <w:r w:rsidRPr="00FD6064">
        <w:rPr>
          <w:rFonts w:ascii="Gill Sans MT" w:hAnsi="Gill Sans MT"/>
        </w:rPr>
        <w:t xml:space="preserve">in the chart </w:t>
      </w:r>
      <w:proofErr w:type="gramStart"/>
      <w:r w:rsidRPr="00FD6064">
        <w:rPr>
          <w:rFonts w:ascii="Gill Sans MT" w:hAnsi="Gill Sans MT"/>
        </w:rPr>
        <w:t>above, and</w:t>
      </w:r>
      <w:proofErr w:type="gramEnd"/>
      <w:r w:rsidRPr="00FD6064">
        <w:rPr>
          <w:rFonts w:ascii="Gill Sans MT" w:hAnsi="Gill Sans MT"/>
        </w:rPr>
        <w:t xml:space="preserve"> selects this product from the next dropdown in the dashboard. He now has three metric trend charts </w:t>
      </w:r>
      <w:r w:rsidR="00DC14AB">
        <w:rPr>
          <w:rFonts w:ascii="Gill Sans MT" w:hAnsi="Gill Sans MT"/>
        </w:rPr>
        <w:t xml:space="preserve">for </w:t>
      </w:r>
      <w:r w:rsidRPr="00FD6064">
        <w:rPr>
          <w:rFonts w:ascii="Gill Sans MT" w:hAnsi="Gill Sans MT"/>
        </w:rPr>
        <w:t xml:space="preserve">over a year in front of him to analyze the product in Facility 9: </w:t>
      </w:r>
      <w:r w:rsidR="000C7A28">
        <w:rPr>
          <w:rFonts w:ascii="Gill Sans MT" w:hAnsi="Gill Sans MT"/>
        </w:rPr>
        <w:t>inventory turnover</w:t>
      </w:r>
      <w:r w:rsidRPr="00FD6064">
        <w:rPr>
          <w:rFonts w:ascii="Gill Sans MT" w:hAnsi="Gill Sans MT"/>
        </w:rPr>
        <w:t>, consumption</w:t>
      </w:r>
      <w:r w:rsidR="000C7A28">
        <w:rPr>
          <w:rFonts w:ascii="Gill Sans MT" w:hAnsi="Gill Sans MT"/>
        </w:rPr>
        <w:t>,</w:t>
      </w:r>
      <w:r w:rsidRPr="00FD6064">
        <w:rPr>
          <w:rFonts w:ascii="Gill Sans MT" w:hAnsi="Gill Sans MT"/>
        </w:rPr>
        <w:t xml:space="preserve"> and MOS. When looking at the </w:t>
      </w:r>
      <w:r w:rsidR="000C7A28">
        <w:rPr>
          <w:rFonts w:ascii="Gill Sans MT" w:hAnsi="Gill Sans MT"/>
        </w:rPr>
        <w:t>inventory turnover</w:t>
      </w:r>
      <w:r w:rsidR="000C7A28" w:rsidRPr="00FD6064">
        <w:rPr>
          <w:rFonts w:ascii="Gill Sans MT" w:hAnsi="Gill Sans MT"/>
        </w:rPr>
        <w:t xml:space="preserve"> </w:t>
      </w:r>
      <w:r w:rsidRPr="00FD6064">
        <w:rPr>
          <w:rFonts w:ascii="Gill Sans MT" w:hAnsi="Gill Sans MT"/>
        </w:rPr>
        <w:t xml:space="preserve">chart alongside the consumption chart, he can see that this commodity has been constantly falling in the very high </w:t>
      </w:r>
      <w:r w:rsidR="000C7A28">
        <w:rPr>
          <w:rFonts w:ascii="Gill Sans MT" w:hAnsi="Gill Sans MT"/>
        </w:rPr>
        <w:t>inventory turnover</w:t>
      </w:r>
      <w:r w:rsidR="000C7A28" w:rsidRPr="00FD6064">
        <w:rPr>
          <w:rFonts w:ascii="Gill Sans MT" w:hAnsi="Gill Sans MT"/>
        </w:rPr>
        <w:t xml:space="preserve"> </w:t>
      </w:r>
      <w:r w:rsidRPr="00FD6064">
        <w:rPr>
          <w:rFonts w:ascii="Gill Sans MT" w:hAnsi="Gill Sans MT"/>
        </w:rPr>
        <w:t>range and has somewhat inconsistent consumption, even drop</w:t>
      </w:r>
      <w:r w:rsidR="00B2547A">
        <w:rPr>
          <w:rFonts w:ascii="Gill Sans MT" w:hAnsi="Gill Sans MT"/>
        </w:rPr>
        <w:t>ping</w:t>
      </w:r>
      <w:r w:rsidRPr="00FD6064">
        <w:rPr>
          <w:rFonts w:ascii="Gill Sans MT" w:hAnsi="Gill Sans MT"/>
        </w:rPr>
        <w:t xml:space="preserve"> to zero in March. This could indicate that there is a sporadic supply of this product</w:t>
      </w:r>
      <w:r w:rsidR="00DE797C">
        <w:rPr>
          <w:rFonts w:ascii="Gill Sans MT" w:hAnsi="Gill Sans MT"/>
        </w:rPr>
        <w:t>,</w:t>
      </w:r>
      <w:r w:rsidRPr="00FD6064">
        <w:rPr>
          <w:rFonts w:ascii="Gill Sans MT" w:hAnsi="Gill Sans MT"/>
        </w:rPr>
        <w:t xml:space="preserve"> with frequent low stock causing rationing behaviors, reducing consumption in those months</w:t>
      </w:r>
      <w:r w:rsidR="00A75112">
        <w:rPr>
          <w:rFonts w:ascii="Gill Sans MT" w:hAnsi="Gill Sans MT"/>
        </w:rPr>
        <w:t>,</w:t>
      </w:r>
      <w:r w:rsidRPr="00FD6064">
        <w:rPr>
          <w:rFonts w:ascii="Gill Sans MT" w:hAnsi="Gill Sans MT"/>
        </w:rPr>
        <w:t xml:space="preserve"> and occasionally leading to full stock outs. </w:t>
      </w:r>
    </w:p>
    <w:p w14:paraId="17591F36" w14:textId="77777777" w:rsidR="008C090D" w:rsidRPr="00FD6064" w:rsidRDefault="00AE7790">
      <w:pPr>
        <w:rPr>
          <w:rFonts w:ascii="Gill Sans MT" w:hAnsi="Gill Sans MT"/>
        </w:rPr>
      </w:pPr>
      <w:r w:rsidRPr="00FD6064">
        <w:rPr>
          <w:rFonts w:ascii="Gill Sans MT" w:hAnsi="Gill Sans MT"/>
          <w:noProof/>
        </w:rPr>
        <w:drawing>
          <wp:inline distT="0" distB="0" distL="0" distR="0" wp14:anchorId="17591F6B" wp14:editId="0E08209B">
            <wp:extent cx="3017520" cy="1828800"/>
            <wp:effectExtent l="0" t="0" r="0" b="0"/>
            <wp:docPr id="2109412184" name="image13.png" descr="A screenshot from the FITA dashboard that shows a line graph indicating the inventory turns for Levonorgestrel only 0.03mg; brand name Microlut from August 2023 until June 2024. The IT remains high or over 12 throughout all 12 months with most months around 15 ITs and 20 ITs in the last month of the data. "/>
            <wp:cNvGraphicFramePr/>
            <a:graphic xmlns:a="http://schemas.openxmlformats.org/drawingml/2006/main">
              <a:graphicData uri="http://schemas.openxmlformats.org/drawingml/2006/picture">
                <pic:pic xmlns:pic="http://schemas.openxmlformats.org/drawingml/2006/picture">
                  <pic:nvPicPr>
                    <pic:cNvPr id="2109412184" name="image13.png" descr="A screenshot from the FITA dashboard that shows a line graph indicating the inventory turns for Levonorgestrel only 0.03mg; brand name Microlut from August 2023 until June 2024. The IT remains high or over 12 throughout all 12 months with most months around 15 ITs and 20 ITs in the last month of the data. "/>
                    <pic:cNvPicPr preferRelativeResize="0"/>
                  </pic:nvPicPr>
                  <pic:blipFill>
                    <a:blip r:embed="rId47"/>
                    <a:srcRect/>
                    <a:stretch>
                      <a:fillRect/>
                    </a:stretch>
                  </pic:blipFill>
                  <pic:spPr>
                    <a:xfrm>
                      <a:off x="0" y="0"/>
                      <a:ext cx="3017520" cy="1828800"/>
                    </a:xfrm>
                    <a:prstGeom prst="rect">
                      <a:avLst/>
                    </a:prstGeom>
                    <a:ln/>
                  </pic:spPr>
                </pic:pic>
              </a:graphicData>
            </a:graphic>
          </wp:inline>
        </w:drawing>
      </w:r>
      <w:r w:rsidRPr="00FD6064">
        <w:rPr>
          <w:rFonts w:ascii="Gill Sans MT" w:hAnsi="Gill Sans MT"/>
          <w:noProof/>
        </w:rPr>
        <w:drawing>
          <wp:anchor distT="0" distB="0" distL="114300" distR="114300" simplePos="0" relativeHeight="251658243" behindDoc="0" locked="0" layoutInCell="1" hidden="0" allowOverlap="1" wp14:anchorId="17591F6D" wp14:editId="78D97BBC">
            <wp:simplePos x="0" y="0"/>
            <wp:positionH relativeFrom="column">
              <wp:posOffset>3076575</wp:posOffset>
            </wp:positionH>
            <wp:positionV relativeFrom="paragraph">
              <wp:posOffset>-1269</wp:posOffset>
            </wp:positionV>
            <wp:extent cx="3017520" cy="1828800"/>
            <wp:effectExtent l="0" t="0" r="0" b="0"/>
            <wp:wrapNone/>
            <wp:docPr id="2109412172" name="image1.png" descr="A screenshot from the FITA dashboard that shows a line graph indicating the consumption of Levonorgestrel only 0.03mg; brand name Microlut from August 2023 until June 2024. The consumption varies throughout the year from a high of 500 in September 2023 and June 2024 to a low of 0 in March 2024. "/>
            <wp:cNvGraphicFramePr/>
            <a:graphic xmlns:a="http://schemas.openxmlformats.org/drawingml/2006/main">
              <a:graphicData uri="http://schemas.openxmlformats.org/drawingml/2006/picture">
                <pic:pic xmlns:pic="http://schemas.openxmlformats.org/drawingml/2006/picture">
                  <pic:nvPicPr>
                    <pic:cNvPr id="2109412172" name="image1.png" descr="A screenshot from the FITA dashboard that shows a line graph indicating the consumption of Levonorgestrel only 0.03mg; brand name Microlut from August 2023 until June 2024. The consumption varies throughout the year from a high of 500 in September 2023 and June 2024 to a low of 0 in March 2024. "/>
                    <pic:cNvPicPr preferRelativeResize="0"/>
                  </pic:nvPicPr>
                  <pic:blipFill>
                    <a:blip r:embed="rId48"/>
                    <a:srcRect/>
                    <a:stretch>
                      <a:fillRect/>
                    </a:stretch>
                  </pic:blipFill>
                  <pic:spPr>
                    <a:xfrm>
                      <a:off x="0" y="0"/>
                      <a:ext cx="3017520" cy="1828800"/>
                    </a:xfrm>
                    <a:prstGeom prst="rect">
                      <a:avLst/>
                    </a:prstGeom>
                    <a:ln/>
                  </pic:spPr>
                </pic:pic>
              </a:graphicData>
            </a:graphic>
          </wp:anchor>
        </w:drawing>
      </w:r>
    </w:p>
    <w:p w14:paraId="17591F37" w14:textId="4F282A07" w:rsidR="008C090D" w:rsidRPr="00FD6064" w:rsidRDefault="00AE7790">
      <w:pPr>
        <w:rPr>
          <w:rFonts w:ascii="Gill Sans MT" w:hAnsi="Gill Sans MT"/>
        </w:rPr>
      </w:pPr>
      <w:r w:rsidRPr="00FD6064">
        <w:rPr>
          <w:rFonts w:ascii="Gill Sans MT" w:hAnsi="Gill Sans MT"/>
        </w:rPr>
        <w:t xml:space="preserve">He then scrolls down to analyze the </w:t>
      </w:r>
      <w:r w:rsidR="00DE797C">
        <w:rPr>
          <w:rFonts w:ascii="Gill Sans MT" w:hAnsi="Gill Sans MT"/>
        </w:rPr>
        <w:t>MOS</w:t>
      </w:r>
      <w:r w:rsidRPr="00FD6064">
        <w:rPr>
          <w:rFonts w:ascii="Gill Sans MT" w:hAnsi="Gill Sans MT"/>
        </w:rPr>
        <w:t xml:space="preserve"> chart. This chart clearly completes the picture of what is going on at this facility. The MOS is seen to be below the minimum value of 1 during multiple months</w:t>
      </w:r>
      <w:r w:rsidR="00755206">
        <w:rPr>
          <w:rFonts w:ascii="Gill Sans MT" w:hAnsi="Gill Sans MT"/>
        </w:rPr>
        <w:t>, as well as</w:t>
      </w:r>
      <w:r w:rsidRPr="00FD6064">
        <w:rPr>
          <w:rFonts w:ascii="Gill Sans MT" w:hAnsi="Gill Sans MT"/>
        </w:rPr>
        <w:t xml:space="preserve"> </w:t>
      </w:r>
      <w:r w:rsidR="00755206">
        <w:rPr>
          <w:rFonts w:ascii="Gill Sans MT" w:hAnsi="Gill Sans MT"/>
        </w:rPr>
        <w:t>MOS</w:t>
      </w:r>
      <w:r w:rsidRPr="00FD6064">
        <w:rPr>
          <w:rFonts w:ascii="Gill Sans MT" w:hAnsi="Gill Sans MT"/>
        </w:rPr>
        <w:t xml:space="preserve"> value</w:t>
      </w:r>
      <w:r w:rsidR="00755206">
        <w:rPr>
          <w:rFonts w:ascii="Gill Sans MT" w:hAnsi="Gill Sans MT"/>
        </w:rPr>
        <w:t>s</w:t>
      </w:r>
      <w:r w:rsidRPr="00FD6064">
        <w:rPr>
          <w:rFonts w:ascii="Gill Sans MT" w:hAnsi="Gill Sans MT"/>
        </w:rPr>
        <w:t xml:space="preserve"> </w:t>
      </w:r>
      <w:r w:rsidR="001F3BF2">
        <w:rPr>
          <w:rFonts w:ascii="Gill Sans MT" w:hAnsi="Gill Sans MT"/>
        </w:rPr>
        <w:t>at</w:t>
      </w:r>
      <w:r w:rsidR="001F3BF2" w:rsidRPr="00FD6064">
        <w:rPr>
          <w:rFonts w:ascii="Gill Sans MT" w:hAnsi="Gill Sans MT"/>
        </w:rPr>
        <w:t xml:space="preserve"> </w:t>
      </w:r>
      <w:r w:rsidRPr="00FD6064">
        <w:rPr>
          <w:rFonts w:ascii="Gill Sans MT" w:hAnsi="Gill Sans MT"/>
        </w:rPr>
        <w:t>0 for three consecutive months from November to January and then again in this most recent month</w:t>
      </w:r>
      <w:r w:rsidR="00960C64">
        <w:rPr>
          <w:rFonts w:ascii="Gill Sans MT" w:hAnsi="Gill Sans MT"/>
        </w:rPr>
        <w:t>.</w:t>
      </w:r>
      <w:r w:rsidR="001F3BF2">
        <w:rPr>
          <w:rFonts w:ascii="Gill Sans MT" w:hAnsi="Gill Sans MT"/>
        </w:rPr>
        <w:t xml:space="preserve"> </w:t>
      </w:r>
      <w:r w:rsidR="00960C64">
        <w:rPr>
          <w:rFonts w:ascii="Gill Sans MT" w:hAnsi="Gill Sans MT"/>
        </w:rPr>
        <w:t>A</w:t>
      </w:r>
      <w:r w:rsidR="001F3BF2" w:rsidRPr="00FD6064">
        <w:rPr>
          <w:rFonts w:ascii="Gill Sans MT" w:hAnsi="Gill Sans MT"/>
        </w:rPr>
        <w:t>s a result</w:t>
      </w:r>
      <w:r w:rsidR="00960C64">
        <w:rPr>
          <w:rFonts w:ascii="Gill Sans MT" w:hAnsi="Gill Sans MT"/>
        </w:rPr>
        <w:t>,</w:t>
      </w:r>
      <w:r w:rsidR="001F3BF2" w:rsidRPr="00FD6064">
        <w:rPr>
          <w:rFonts w:ascii="Gill Sans MT" w:hAnsi="Gill Sans MT"/>
        </w:rPr>
        <w:t xml:space="preserve"> </w:t>
      </w:r>
      <w:r w:rsidR="001F3BF2">
        <w:rPr>
          <w:rFonts w:ascii="Gill Sans MT" w:hAnsi="Gill Sans MT"/>
        </w:rPr>
        <w:t xml:space="preserve">the facility is </w:t>
      </w:r>
      <w:r w:rsidR="001F3BF2" w:rsidRPr="00FD6064">
        <w:rPr>
          <w:rFonts w:ascii="Gill Sans MT" w:hAnsi="Gill Sans MT"/>
        </w:rPr>
        <w:t>stocked out</w:t>
      </w:r>
      <w:r w:rsidRPr="00FD6064">
        <w:rPr>
          <w:rFonts w:ascii="Gill Sans MT" w:hAnsi="Gill Sans MT"/>
        </w:rPr>
        <w:t xml:space="preserve">. </w:t>
      </w:r>
    </w:p>
    <w:p w14:paraId="17591F38" w14:textId="77777777" w:rsidR="008C090D" w:rsidRPr="00FD6064" w:rsidRDefault="00AE7790">
      <w:pPr>
        <w:rPr>
          <w:rFonts w:ascii="Gill Sans MT" w:hAnsi="Gill Sans MT"/>
        </w:rPr>
      </w:pPr>
      <w:r w:rsidRPr="00FD6064">
        <w:rPr>
          <w:rFonts w:ascii="Gill Sans MT" w:hAnsi="Gill Sans MT"/>
          <w:noProof/>
        </w:rPr>
        <w:lastRenderedPageBreak/>
        <w:drawing>
          <wp:inline distT="0" distB="0" distL="0" distR="0" wp14:anchorId="17591F6F" wp14:editId="3EEADE73">
            <wp:extent cx="3918357" cy="2298770"/>
            <wp:effectExtent l="0" t="0" r="0" b="0"/>
            <wp:docPr id="2109412185" name="image14.png" descr="A screenshot from the FITA dashboard that shows a column chart indicating the months of stock of Levonorgestrel only 0.03mg; brand name Microlut from August 2023 until June 2024. The MOS varies throughout the year from a high of  2.14 in April 2024 to a low of 0 in November 2023 through January 2024. Most months have MOS below the minimum recommended stock level for this facility and commodity. "/>
            <wp:cNvGraphicFramePr/>
            <a:graphic xmlns:a="http://schemas.openxmlformats.org/drawingml/2006/main">
              <a:graphicData uri="http://schemas.openxmlformats.org/drawingml/2006/picture">
                <pic:pic xmlns:pic="http://schemas.openxmlformats.org/drawingml/2006/picture">
                  <pic:nvPicPr>
                    <pic:cNvPr id="2109412185" name="image14.png" descr="A screenshot from the FITA dashboard that shows a column chart indicating the months of stock of Levonorgestrel only 0.03mg; brand name Microlut from August 2023 until June 2024. The MOS varies throughout the year from a high of  2.14 in April 2024 to a low of 0 in November 2023 through January 2024. Most months have MOS below the minimum recommended stock level for this facility and commodity. "/>
                    <pic:cNvPicPr preferRelativeResize="0"/>
                  </pic:nvPicPr>
                  <pic:blipFill>
                    <a:blip r:embed="rId49"/>
                    <a:srcRect/>
                    <a:stretch>
                      <a:fillRect/>
                    </a:stretch>
                  </pic:blipFill>
                  <pic:spPr>
                    <a:xfrm>
                      <a:off x="0" y="0"/>
                      <a:ext cx="3918357" cy="2298770"/>
                    </a:xfrm>
                    <a:prstGeom prst="rect">
                      <a:avLst/>
                    </a:prstGeom>
                    <a:ln/>
                  </pic:spPr>
                </pic:pic>
              </a:graphicData>
            </a:graphic>
          </wp:inline>
        </w:drawing>
      </w:r>
      <w:r w:rsidRPr="00FD6064">
        <w:rPr>
          <w:rFonts w:ascii="Gill Sans MT" w:hAnsi="Gill Sans MT"/>
          <w:noProof/>
        </w:rPr>
        <mc:AlternateContent>
          <mc:Choice Requires="wps">
            <w:drawing>
              <wp:anchor distT="0" distB="0" distL="0" distR="0" simplePos="0" relativeHeight="251658244" behindDoc="1" locked="0" layoutInCell="1" hidden="0" allowOverlap="1" wp14:anchorId="17591F71" wp14:editId="696C99D0">
                <wp:simplePos x="0" y="0"/>
                <wp:positionH relativeFrom="column">
                  <wp:posOffset>4305300</wp:posOffset>
                </wp:positionH>
                <wp:positionV relativeFrom="paragraph">
                  <wp:posOffset>1409700</wp:posOffset>
                </wp:positionV>
                <wp:extent cx="1687125" cy="256540"/>
                <wp:effectExtent l="0" t="0" r="0" b="0"/>
                <wp:wrapNone/>
                <wp:docPr id="2109412171" name="Rectangle 21094121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4507200" y="3656493"/>
                          <a:ext cx="1677600" cy="247015"/>
                        </a:xfrm>
                        <a:prstGeom prst="rect">
                          <a:avLst/>
                        </a:prstGeom>
                        <a:solidFill>
                          <a:schemeClr val="lt2"/>
                        </a:solidFill>
                        <a:ln>
                          <a:noFill/>
                        </a:ln>
                      </wps:spPr>
                      <wps:txbx>
                        <w:txbxContent>
                          <w:p w14:paraId="17591FEF" w14:textId="77777777" w:rsidR="008C090D" w:rsidRDefault="00AE7790">
                            <w:pPr>
                              <w:spacing w:line="245" w:lineRule="auto"/>
                              <w:textDirection w:val="btLr"/>
                            </w:pPr>
                            <w:r>
                              <w:rPr>
                                <w:color w:val="FFFFFF"/>
                              </w:rPr>
                              <w:t>Most months below Min</w:t>
                            </w:r>
                          </w:p>
                        </w:txbxContent>
                      </wps:txbx>
                      <wps:bodyPr spcFirstLastPara="1" wrap="square" lIns="91425" tIns="45700" rIns="91425" bIns="45700" anchor="t" anchorCtr="0">
                        <a:noAutofit/>
                      </wps:bodyPr>
                    </wps:wsp>
                  </a:graphicData>
                </a:graphic>
              </wp:anchor>
            </w:drawing>
          </mc:Choice>
          <mc:Fallback>
            <w:pict>
              <v:rect w14:anchorId="17591F71" id="Rectangle 2109412171" o:spid="_x0000_s1026" alt="&quot;&quot;" style="position:absolute;margin-left:339pt;margin-top:111pt;width:132.85pt;height:20.2pt;z-index:-2516582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" fillcolor="#ba0c2f [3203]" stroked="f">
                <v:textbox inset="2.53958mm,1.2694mm,2.53958mm,1.2694mm">
                  <w:txbxContent>
                    <w:p w14:paraId="17591FEF" w14:textId="77777777" w:rsidR="008C090D" w:rsidRDefault="00AE7790">
                      <w:pPr>
                        <w:spacing w:line="245" w:lineRule="auto"/>
                        <w:textDirection w:val="btLr"/>
                      </w:pPr>
                      <w:r>
                        <w:rPr>
                          <w:color w:val="FFFFFF"/>
                        </w:rPr>
                        <w:t>Most months below Min</w:t>
                      </w:r>
                    </w:p>
                  </w:txbxContent>
                </v:textbox>
              </v:rect>
            </w:pict>
          </mc:Fallback>
        </mc:AlternateContent>
      </w:r>
      <w:r w:rsidRPr="00FD6064">
        <w:rPr>
          <w:rFonts w:ascii="Gill Sans MT" w:hAnsi="Gill Sans MT"/>
          <w:noProof/>
        </w:rPr>
        <mc:AlternateContent>
          <mc:Choice Requires="wps">
            <w:drawing>
              <wp:anchor distT="0" distB="0" distL="114300" distR="114300" simplePos="0" relativeHeight="251658245" behindDoc="0" locked="0" layoutInCell="1" hidden="0" allowOverlap="1" wp14:anchorId="17591F73" wp14:editId="23B2E1D6">
                <wp:simplePos x="0" y="0"/>
                <wp:positionH relativeFrom="column">
                  <wp:posOffset>3848100</wp:posOffset>
                </wp:positionH>
                <wp:positionV relativeFrom="paragraph">
                  <wp:posOffset>1447800</wp:posOffset>
                </wp:positionV>
                <wp:extent cx="463550" cy="221859"/>
                <wp:effectExtent l="0" t="0" r="0" b="0"/>
                <wp:wrapNone/>
                <wp:docPr id="2109412164" name="Arrow: Right 21094121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5400000">
                          <a:off x="5241421" y="3554575"/>
                          <a:ext cx="209159" cy="450850"/>
                        </a:xfrm>
                        <a:prstGeom prst="rightArrow">
                          <a:avLst>
                            <a:gd name="adj1" fmla="val 50000"/>
                            <a:gd name="adj2" fmla="val 50000"/>
                          </a:avLst>
                        </a:prstGeom>
                        <a:solidFill>
                          <a:schemeClr val="lt2"/>
                        </a:solidFill>
                        <a:ln w="12700" cap="flat" cmpd="sng">
                          <a:solidFill>
                            <a:srgbClr val="2A0C15"/>
                          </a:solidFill>
                          <a:prstDash val="solid"/>
                          <a:miter lim="800000"/>
                          <a:headEnd type="none" w="sm" len="sm"/>
                          <a:tailEnd type="none" w="sm" len="sm"/>
                        </a:ln>
                      </wps:spPr>
                      <wps:txbx>
                        <w:txbxContent>
                          <w:p w14:paraId="17591FF0" w14:textId="77777777" w:rsidR="008C090D" w:rsidRDefault="008C090D">
                            <w:pPr>
                              <w:spacing w:line="245"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7591F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09412164" o:spid="_x0000_s1027" type="#_x0000_t13" alt="&quot;&quot;" style="position:absolute;margin-left:303pt;margin-top:114pt;width:36.5pt;height:17.4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" adj="10800" fillcolor="#ba0c2f [3203]" strokecolor="#2a0c15" strokeweight="1pt">
                <v:stroke startarrowwidth="narrow" startarrowlength="short" endarrowwidth="narrow" endarrowlength="short"/>
                <v:textbox inset="2.53958mm,2.53958mm,2.53958mm,2.53958mm">
                  <w:txbxContent>
                    <w:p w14:paraId="17591FF0" w14:textId="77777777" w:rsidR="008C090D" w:rsidRDefault="008C090D">
                      <w:pPr>
                        <w:spacing w:line="245" w:lineRule="auto"/>
                        <w:textDirection w:val="btLr"/>
                      </w:pPr>
                    </w:p>
                  </w:txbxContent>
                </v:textbox>
              </v:shape>
            </w:pict>
          </mc:Fallback>
        </mc:AlternateContent>
      </w:r>
    </w:p>
    <w:p w14:paraId="17591F39" w14:textId="4ECC1BBA" w:rsidR="008C090D" w:rsidRPr="00FD6064" w:rsidRDefault="00AE7790">
      <w:pPr>
        <w:rPr>
          <w:rFonts w:ascii="Gill Sans MT" w:hAnsi="Gill Sans MT"/>
        </w:rPr>
      </w:pPr>
      <w:r w:rsidRPr="611E255A">
        <w:rPr>
          <w:rFonts w:ascii="Gill Sans MT" w:hAnsi="Gill Sans MT"/>
        </w:rPr>
        <w:t xml:space="preserve">The </w:t>
      </w:r>
      <w:r w:rsidR="00664463" w:rsidRPr="611E255A">
        <w:rPr>
          <w:rFonts w:ascii="Gill Sans MT" w:hAnsi="Gill Sans MT"/>
        </w:rPr>
        <w:t xml:space="preserve">MOS </w:t>
      </w:r>
      <w:r w:rsidR="00E36DBE" w:rsidRPr="611E255A">
        <w:rPr>
          <w:rFonts w:ascii="Gill Sans MT" w:hAnsi="Gill Sans MT"/>
        </w:rPr>
        <w:t>O</w:t>
      </w:r>
      <w:r w:rsidRPr="611E255A">
        <w:rPr>
          <w:rFonts w:ascii="Gill Sans MT" w:hAnsi="Gill Sans MT"/>
        </w:rPr>
        <w:t xml:space="preserve">ver a </w:t>
      </w:r>
      <w:r w:rsidR="00E36DBE" w:rsidRPr="611E255A">
        <w:rPr>
          <w:rFonts w:ascii="Gill Sans MT" w:hAnsi="Gill Sans MT"/>
        </w:rPr>
        <w:t>Y</w:t>
      </w:r>
      <w:r w:rsidRPr="611E255A">
        <w:rPr>
          <w:rFonts w:ascii="Gill Sans MT" w:hAnsi="Gill Sans MT"/>
        </w:rPr>
        <w:t xml:space="preserve">ear chart helps analyze the </w:t>
      </w:r>
      <w:r w:rsidR="00E36DBE" w:rsidRPr="611E255A">
        <w:rPr>
          <w:rFonts w:ascii="Gill Sans MT" w:hAnsi="Gill Sans MT"/>
        </w:rPr>
        <w:t xml:space="preserve">historical </w:t>
      </w:r>
      <w:r w:rsidRPr="611E255A">
        <w:rPr>
          <w:rFonts w:ascii="Gill Sans MT" w:hAnsi="Gill Sans MT"/>
        </w:rPr>
        <w:t xml:space="preserve">flow of commodities compared to the present month. </w:t>
      </w:r>
      <w:r w:rsidR="00D50DF7" w:rsidRPr="611E255A">
        <w:rPr>
          <w:rFonts w:ascii="Gill Sans MT" w:hAnsi="Gill Sans MT"/>
        </w:rPr>
        <w:t>A</w:t>
      </w:r>
      <w:r w:rsidRPr="611E255A">
        <w:rPr>
          <w:rFonts w:ascii="Gill Sans MT" w:hAnsi="Gill Sans MT"/>
        </w:rPr>
        <w:t>long with the consumption chart</w:t>
      </w:r>
      <w:r w:rsidR="00D50DF7" w:rsidRPr="611E255A">
        <w:rPr>
          <w:rFonts w:ascii="Gill Sans MT" w:hAnsi="Gill Sans MT"/>
        </w:rPr>
        <w:t xml:space="preserve">, </w:t>
      </w:r>
      <w:r w:rsidR="00892DE2" w:rsidRPr="611E255A">
        <w:rPr>
          <w:rFonts w:ascii="Gill Sans MT" w:hAnsi="Gill Sans MT"/>
        </w:rPr>
        <w:t>t</w:t>
      </w:r>
      <w:r w:rsidR="00D50DF7" w:rsidRPr="611E255A">
        <w:rPr>
          <w:rFonts w:ascii="Gill Sans MT" w:hAnsi="Gill Sans MT"/>
        </w:rPr>
        <w:t>his</w:t>
      </w:r>
      <w:r w:rsidRPr="611E255A">
        <w:rPr>
          <w:rFonts w:ascii="Gill Sans MT" w:hAnsi="Gill Sans MT"/>
        </w:rPr>
        <w:t xml:space="preserve"> gives user</w:t>
      </w:r>
      <w:r w:rsidR="00892DE2" w:rsidRPr="611E255A">
        <w:rPr>
          <w:rFonts w:ascii="Gill Sans MT" w:hAnsi="Gill Sans MT"/>
        </w:rPr>
        <w:t>s</w:t>
      </w:r>
      <w:r w:rsidRPr="611E255A">
        <w:rPr>
          <w:rFonts w:ascii="Gill Sans MT" w:hAnsi="Gill Sans MT"/>
        </w:rPr>
        <w:t xml:space="preserve"> an idea as to </w:t>
      </w:r>
      <w:r w:rsidR="00FD042D" w:rsidRPr="611E255A">
        <w:rPr>
          <w:rFonts w:ascii="Gill Sans MT" w:hAnsi="Gill Sans MT"/>
        </w:rPr>
        <w:t xml:space="preserve">whether </w:t>
      </w:r>
      <w:r w:rsidRPr="611E255A">
        <w:rPr>
          <w:rFonts w:ascii="Gill Sans MT" w:hAnsi="Gill Sans MT"/>
        </w:rPr>
        <w:t xml:space="preserve">there are persistent issues that need addressing. Ideally, a consistent consumption pattern is desired in a well-maintained supply chain for non-seasonal drugs. Variability in consumption along with high or low </w:t>
      </w:r>
      <w:r w:rsidR="00FD042D" w:rsidRPr="611E255A">
        <w:rPr>
          <w:rFonts w:ascii="Gill Sans MT" w:hAnsi="Gill Sans MT"/>
        </w:rPr>
        <w:t xml:space="preserve">inventory turnover </w:t>
      </w:r>
      <w:r w:rsidR="71F8DAB8" w:rsidRPr="611E255A">
        <w:rPr>
          <w:rFonts w:ascii="Gill Sans MT" w:hAnsi="Gill Sans MT"/>
        </w:rPr>
        <w:t xml:space="preserve">range </w:t>
      </w:r>
      <w:r w:rsidRPr="611E255A">
        <w:rPr>
          <w:rFonts w:ascii="Gill Sans MT" w:hAnsi="Gill Sans MT"/>
        </w:rPr>
        <w:t>reveals poorly maintained stock levels. In that case</w:t>
      </w:r>
      <w:r w:rsidR="00FD042D" w:rsidRPr="611E255A">
        <w:rPr>
          <w:rFonts w:ascii="Gill Sans MT" w:hAnsi="Gill Sans MT"/>
        </w:rPr>
        <w:t>,</w:t>
      </w:r>
      <w:r w:rsidRPr="611E255A">
        <w:rPr>
          <w:rFonts w:ascii="Gill Sans MT" w:hAnsi="Gill Sans MT"/>
        </w:rPr>
        <w:t xml:space="preserve"> the MOS </w:t>
      </w:r>
      <w:r w:rsidR="00FD042D" w:rsidRPr="611E255A">
        <w:rPr>
          <w:rFonts w:ascii="Gill Sans MT" w:hAnsi="Gill Sans MT"/>
        </w:rPr>
        <w:t>O</w:t>
      </w:r>
      <w:r w:rsidRPr="611E255A">
        <w:rPr>
          <w:rFonts w:ascii="Gill Sans MT" w:hAnsi="Gill Sans MT"/>
        </w:rPr>
        <w:t xml:space="preserve">ver a </w:t>
      </w:r>
      <w:r w:rsidR="00FD042D" w:rsidRPr="611E255A">
        <w:rPr>
          <w:rFonts w:ascii="Gill Sans MT" w:hAnsi="Gill Sans MT"/>
        </w:rPr>
        <w:t>Y</w:t>
      </w:r>
      <w:r w:rsidRPr="611E255A">
        <w:rPr>
          <w:rFonts w:ascii="Gill Sans MT" w:hAnsi="Gill Sans MT"/>
        </w:rPr>
        <w:t>ear chart explain</w:t>
      </w:r>
      <w:r w:rsidR="00FD042D" w:rsidRPr="611E255A">
        <w:rPr>
          <w:rFonts w:ascii="Gill Sans MT" w:hAnsi="Gill Sans MT"/>
        </w:rPr>
        <w:t>s</w:t>
      </w:r>
      <w:r w:rsidRPr="611E255A">
        <w:rPr>
          <w:rFonts w:ascii="Gill Sans MT" w:hAnsi="Gill Sans MT"/>
        </w:rPr>
        <w:t xml:space="preserve"> the reason behind it and gives the user enough insight to be able to take the right action. Additional conversations with the facility can help determine if they need to be re-trained in proper inventory control, if they have been unable to afford the commodity based on insufficient budgets, or if they have been ordering and not receiving </w:t>
      </w:r>
      <w:r w:rsidR="00832A34" w:rsidRPr="611E255A">
        <w:rPr>
          <w:rFonts w:ascii="Gill Sans MT" w:hAnsi="Gill Sans MT"/>
        </w:rPr>
        <w:t xml:space="preserve">the </w:t>
      </w:r>
      <w:r w:rsidRPr="611E255A">
        <w:rPr>
          <w:rFonts w:ascii="Gill Sans MT" w:hAnsi="Gill Sans MT"/>
        </w:rPr>
        <w:t xml:space="preserve">commodity </w:t>
      </w:r>
      <w:r w:rsidR="0051555D" w:rsidRPr="611E255A">
        <w:rPr>
          <w:rFonts w:ascii="Gill Sans MT" w:hAnsi="Gill Sans MT"/>
        </w:rPr>
        <w:t xml:space="preserve">because </w:t>
      </w:r>
      <w:r w:rsidRPr="611E255A">
        <w:rPr>
          <w:rFonts w:ascii="Gill Sans MT" w:hAnsi="Gill Sans MT"/>
        </w:rPr>
        <w:t xml:space="preserve">the issue lies further up the supply chain, with insufficient stock at the hub or central warehouse. </w:t>
      </w:r>
    </w:p>
    <w:p w14:paraId="17591F3A" w14:textId="3096F389" w:rsidR="008C090D" w:rsidRPr="00FD6064" w:rsidRDefault="00AE7790">
      <w:pPr>
        <w:rPr>
          <w:rFonts w:ascii="Gill Sans MT" w:hAnsi="Gill Sans MT"/>
        </w:rPr>
      </w:pPr>
      <w:r w:rsidRPr="00FD6064">
        <w:rPr>
          <w:rFonts w:ascii="Gill Sans MT" w:hAnsi="Gill Sans MT"/>
        </w:rPr>
        <w:t xml:space="preserve">The district manager now knows that this facility is not able to meet the demands of the commodity and may not be ordering enough </w:t>
      </w:r>
      <w:proofErr w:type="gramStart"/>
      <w:r w:rsidRPr="00FD6064">
        <w:rPr>
          <w:rFonts w:ascii="Gill Sans MT" w:hAnsi="Gill Sans MT"/>
        </w:rPr>
        <w:t>commodity</w:t>
      </w:r>
      <w:proofErr w:type="gramEnd"/>
      <w:r w:rsidRPr="00FD6064">
        <w:rPr>
          <w:rFonts w:ascii="Gill Sans MT" w:hAnsi="Gill Sans MT"/>
        </w:rPr>
        <w:t xml:space="preserve"> each order cycle; alternatively, perhaps the district warehouse was not stocked well and was unable to provide the commodity Facility 9 was requesting. He will need to check with the facility to find out if regular orders are being placed, if they are calculating their </w:t>
      </w:r>
      <w:r w:rsidR="000728C8">
        <w:rPr>
          <w:rFonts w:ascii="Gill Sans MT" w:hAnsi="Gill Sans MT"/>
        </w:rPr>
        <w:t>MOS</w:t>
      </w:r>
      <w:r w:rsidRPr="00FD6064">
        <w:rPr>
          <w:rFonts w:ascii="Gill Sans MT" w:hAnsi="Gill Sans MT"/>
        </w:rPr>
        <w:t xml:space="preserve"> according to the established inventory control parameters, and if the warehouse has been able to deliver the orders on-time and in-</w:t>
      </w:r>
      <w:proofErr w:type="gramStart"/>
      <w:r w:rsidRPr="00FD6064">
        <w:rPr>
          <w:rFonts w:ascii="Gill Sans MT" w:hAnsi="Gill Sans MT"/>
        </w:rPr>
        <w:t>full</w:t>
      </w:r>
      <w:proofErr w:type="gramEnd"/>
      <w:r w:rsidRPr="00FD6064">
        <w:rPr>
          <w:rFonts w:ascii="Gill Sans MT" w:hAnsi="Gill Sans MT"/>
        </w:rPr>
        <w:t xml:space="preserve"> to determine the root cause of the poor stock management. If the root cause is determined to be poor ordering by the facility, he should remind the facility of the proper ordering behavior and provide additional training if the staff requires it (e.g., perhaps a new employee took over the role without being properly trained during the transition). </w:t>
      </w:r>
      <w:r w:rsidR="0068235C">
        <w:rPr>
          <w:rFonts w:ascii="Gill Sans MT" w:hAnsi="Gill Sans MT"/>
        </w:rPr>
        <w:t>To</w:t>
      </w:r>
      <w:r w:rsidR="00634414" w:rsidRPr="00FD6064">
        <w:rPr>
          <w:rFonts w:ascii="Gill Sans MT" w:hAnsi="Gill Sans MT"/>
        </w:rPr>
        <w:t xml:space="preserve"> fulfil</w:t>
      </w:r>
      <w:r w:rsidR="00634414">
        <w:rPr>
          <w:rFonts w:ascii="Gill Sans MT" w:hAnsi="Gill Sans MT"/>
        </w:rPr>
        <w:t>l</w:t>
      </w:r>
      <w:r w:rsidR="00634414" w:rsidRPr="00FD6064">
        <w:rPr>
          <w:rFonts w:ascii="Gill Sans MT" w:hAnsi="Gill Sans MT"/>
        </w:rPr>
        <w:t xml:space="preserve"> the unmet growing demand of Levonorgestrel only contraceptive tablets at this facility</w:t>
      </w:r>
      <w:r w:rsidR="00634414">
        <w:rPr>
          <w:rFonts w:ascii="Gill Sans MT" w:hAnsi="Gill Sans MT"/>
        </w:rPr>
        <w:t>, h</w:t>
      </w:r>
      <w:r w:rsidRPr="00FD6064">
        <w:rPr>
          <w:rFonts w:ascii="Gill Sans MT" w:hAnsi="Gill Sans MT"/>
        </w:rPr>
        <w:t xml:space="preserve">e may have to advise them to temporarily adjust their calculations to place greater orders than max MOS indicates until the situation is resolved, </w:t>
      </w:r>
      <w:r w:rsidR="00FC6A48">
        <w:rPr>
          <w:rFonts w:ascii="Gill Sans MT" w:hAnsi="Gill Sans MT"/>
        </w:rPr>
        <w:t>because</w:t>
      </w:r>
      <w:r w:rsidR="00FC6A48" w:rsidRPr="00FD6064">
        <w:rPr>
          <w:rFonts w:ascii="Gill Sans MT" w:hAnsi="Gill Sans MT"/>
        </w:rPr>
        <w:t xml:space="preserve"> </w:t>
      </w:r>
      <w:r w:rsidRPr="00FD6064">
        <w:rPr>
          <w:rFonts w:ascii="Gill Sans MT" w:hAnsi="Gill Sans MT"/>
        </w:rPr>
        <w:t xml:space="preserve">if MOS has been based on the prior three months it will be underestimating true demand </w:t>
      </w:r>
      <w:r w:rsidR="009D3AB7">
        <w:rPr>
          <w:rFonts w:ascii="Gill Sans MT" w:hAnsi="Gill Sans MT"/>
        </w:rPr>
        <w:t>as</w:t>
      </w:r>
      <w:r w:rsidR="009D3AB7" w:rsidRPr="00FD6064">
        <w:rPr>
          <w:rFonts w:ascii="Gill Sans MT" w:hAnsi="Gill Sans MT"/>
        </w:rPr>
        <w:t xml:space="preserve"> </w:t>
      </w:r>
      <w:r w:rsidRPr="00FD6064">
        <w:rPr>
          <w:rFonts w:ascii="Gill Sans MT" w:hAnsi="Gill Sans MT"/>
        </w:rPr>
        <w:t>there may have been lower consumption due to low stock levels. If the root cause is determined to be poor stock levels at the district warehouse</w:t>
      </w:r>
      <w:r w:rsidR="00260ACC">
        <w:rPr>
          <w:rFonts w:ascii="Gill Sans MT" w:hAnsi="Gill Sans MT"/>
        </w:rPr>
        <w:t>,</w:t>
      </w:r>
      <w:r w:rsidRPr="00FD6064">
        <w:rPr>
          <w:rFonts w:ascii="Gill Sans MT" w:hAnsi="Gill Sans MT"/>
        </w:rPr>
        <w:t xml:space="preserve"> causing properly requested orders by this facility</w:t>
      </w:r>
      <w:r w:rsidR="00260ACC">
        <w:rPr>
          <w:rFonts w:ascii="Gill Sans MT" w:hAnsi="Gill Sans MT"/>
        </w:rPr>
        <w:t xml:space="preserve"> </w:t>
      </w:r>
      <w:proofErr w:type="gramStart"/>
      <w:r w:rsidR="00260ACC">
        <w:rPr>
          <w:rFonts w:ascii="Gill Sans MT" w:hAnsi="Gill Sans MT"/>
        </w:rPr>
        <w:t>to</w:t>
      </w:r>
      <w:r w:rsidRPr="00FD6064">
        <w:rPr>
          <w:rFonts w:ascii="Gill Sans MT" w:hAnsi="Gill Sans MT"/>
        </w:rPr>
        <w:t xml:space="preserve"> not</w:t>
      </w:r>
      <w:proofErr w:type="gramEnd"/>
      <w:r w:rsidRPr="00FD6064">
        <w:rPr>
          <w:rFonts w:ascii="Gill Sans MT" w:hAnsi="Gill Sans MT"/>
        </w:rPr>
        <w:t xml:space="preserve"> be supplied in full, he should investigate why the district warehouse was understocked </w:t>
      </w:r>
      <w:r w:rsidR="00AD0A4C">
        <w:rPr>
          <w:rFonts w:ascii="Gill Sans MT" w:hAnsi="Gill Sans MT"/>
        </w:rPr>
        <w:t xml:space="preserve">— </w:t>
      </w:r>
      <w:r w:rsidRPr="00FD6064">
        <w:rPr>
          <w:rFonts w:ascii="Gill Sans MT" w:hAnsi="Gill Sans MT"/>
        </w:rPr>
        <w:t xml:space="preserve">is this due to improper quantification or ordering by his staff, or due to nation-wide stockouts at the central warehouse? Once he determines the cause, he can relate this back to the CEO of the </w:t>
      </w:r>
      <w:r w:rsidR="007469EB">
        <w:rPr>
          <w:rFonts w:ascii="Gill Sans MT" w:hAnsi="Gill Sans MT"/>
        </w:rPr>
        <w:t>c</w:t>
      </w:r>
      <w:r w:rsidRPr="00FD6064">
        <w:rPr>
          <w:rFonts w:ascii="Gill Sans MT" w:hAnsi="Gill Sans MT"/>
        </w:rPr>
        <w:t xml:space="preserve">entral </w:t>
      </w:r>
      <w:r w:rsidR="007469EB">
        <w:rPr>
          <w:rFonts w:ascii="Gill Sans MT" w:hAnsi="Gill Sans MT"/>
        </w:rPr>
        <w:t>w</w:t>
      </w:r>
      <w:r w:rsidRPr="00FD6064">
        <w:rPr>
          <w:rFonts w:ascii="Gill Sans MT" w:hAnsi="Gill Sans MT"/>
        </w:rPr>
        <w:t>arehouse</w:t>
      </w:r>
      <w:r w:rsidR="00A42B0C">
        <w:rPr>
          <w:rFonts w:ascii="Gill Sans MT" w:hAnsi="Gill Sans MT"/>
        </w:rPr>
        <w:t>,</w:t>
      </w:r>
      <w:r w:rsidRPr="00FD6064">
        <w:rPr>
          <w:rFonts w:ascii="Gill Sans MT" w:hAnsi="Gill Sans MT"/>
        </w:rPr>
        <w:t xml:space="preserve"> </w:t>
      </w:r>
      <w:r w:rsidR="00A42B0C">
        <w:rPr>
          <w:rFonts w:ascii="Gill Sans MT" w:hAnsi="Gill Sans MT"/>
        </w:rPr>
        <w:t>as well as</w:t>
      </w:r>
      <w:r w:rsidR="00A42B0C" w:rsidRPr="00FD6064">
        <w:rPr>
          <w:rFonts w:ascii="Gill Sans MT" w:hAnsi="Gill Sans MT"/>
        </w:rPr>
        <w:t xml:space="preserve"> </w:t>
      </w:r>
      <w:r w:rsidRPr="00FD6064">
        <w:rPr>
          <w:rFonts w:ascii="Gill Sans MT" w:hAnsi="Gill Sans MT"/>
        </w:rPr>
        <w:t xml:space="preserve">what actions have or should be taken, </w:t>
      </w:r>
      <w:r w:rsidR="00A42B0C">
        <w:rPr>
          <w:rFonts w:ascii="Gill Sans MT" w:hAnsi="Gill Sans MT"/>
        </w:rPr>
        <w:t>particularly</w:t>
      </w:r>
      <w:r w:rsidR="00A42B0C" w:rsidRPr="00FD6064">
        <w:rPr>
          <w:rFonts w:ascii="Gill Sans MT" w:hAnsi="Gill Sans MT"/>
        </w:rPr>
        <w:t xml:space="preserve"> </w:t>
      </w:r>
      <w:r w:rsidRPr="00FD6064">
        <w:rPr>
          <w:rFonts w:ascii="Gill Sans MT" w:hAnsi="Gill Sans MT"/>
        </w:rPr>
        <w:t xml:space="preserve">if the root cause lies in national shortages. </w:t>
      </w:r>
    </w:p>
    <w:p w14:paraId="17591F3B" w14:textId="2E64B54C" w:rsidR="008C090D" w:rsidRPr="00FD6064" w:rsidRDefault="00AE7790">
      <w:pPr>
        <w:rPr>
          <w:rFonts w:ascii="Gill Sans MT" w:hAnsi="Gill Sans MT"/>
        </w:rPr>
      </w:pPr>
      <w:r w:rsidRPr="00FD6064">
        <w:rPr>
          <w:rFonts w:ascii="Gill Sans MT" w:hAnsi="Gill Sans MT"/>
        </w:rPr>
        <w:t>In this case, the investigation determines that the issue was with the facility’s order quantities</w:t>
      </w:r>
      <w:r w:rsidR="00E750E4">
        <w:rPr>
          <w:rFonts w:ascii="Gill Sans MT" w:hAnsi="Gill Sans MT"/>
        </w:rPr>
        <w:t>. T</w:t>
      </w:r>
      <w:r w:rsidRPr="00FD6064">
        <w:rPr>
          <w:rFonts w:ascii="Gill Sans MT" w:hAnsi="Gill Sans MT"/>
        </w:rPr>
        <w:t xml:space="preserve">he CEO and district manager agree that they should provide additional guidance to the facility to revise </w:t>
      </w:r>
      <w:r w:rsidR="00AA6274">
        <w:rPr>
          <w:rFonts w:ascii="Gill Sans MT" w:hAnsi="Gill Sans MT"/>
        </w:rPr>
        <w:t>its</w:t>
      </w:r>
      <w:r w:rsidR="00AA6274" w:rsidRPr="00FD6064">
        <w:rPr>
          <w:rFonts w:ascii="Gill Sans MT" w:hAnsi="Gill Sans MT"/>
        </w:rPr>
        <w:t xml:space="preserve"> </w:t>
      </w:r>
      <w:r w:rsidRPr="00FD6064">
        <w:rPr>
          <w:rFonts w:ascii="Gill Sans MT" w:hAnsi="Gill Sans MT"/>
        </w:rPr>
        <w:t xml:space="preserve">ordering and follow up in </w:t>
      </w:r>
      <w:r w:rsidR="00A42B0C">
        <w:rPr>
          <w:rFonts w:ascii="Gill Sans MT" w:hAnsi="Gill Sans MT"/>
        </w:rPr>
        <w:t>six</w:t>
      </w:r>
      <w:r w:rsidRPr="00FD6064">
        <w:rPr>
          <w:rFonts w:ascii="Gill Sans MT" w:hAnsi="Gill Sans MT"/>
        </w:rPr>
        <w:t xml:space="preserve"> months with the FITA </w:t>
      </w:r>
      <w:r w:rsidR="00A42B0C">
        <w:rPr>
          <w:rFonts w:ascii="Gill Sans MT" w:hAnsi="Gill Sans MT"/>
        </w:rPr>
        <w:t>d</w:t>
      </w:r>
      <w:r w:rsidRPr="00FD6064">
        <w:rPr>
          <w:rFonts w:ascii="Gill Sans MT" w:hAnsi="Gill Sans MT"/>
        </w:rPr>
        <w:t xml:space="preserve">ashboard to confirm that the intervention has been </w:t>
      </w:r>
      <w:r w:rsidRPr="00FD6064">
        <w:rPr>
          <w:rFonts w:ascii="Gill Sans MT" w:hAnsi="Gill Sans MT"/>
        </w:rPr>
        <w:lastRenderedPageBreak/>
        <w:t>successful and stock management for Levonorgestrel only contraceptive tablets has improved. Now onto the next case!</w:t>
      </w:r>
    </w:p>
    <w:bookmarkStart w:id="77" w:name="_Toc179370454"/>
    <w:p w14:paraId="17591F3C" w14:textId="688BEAD1" w:rsidR="008C090D" w:rsidRPr="00FD6064" w:rsidRDefault="00000000" w:rsidP="00CD1E49">
      <w:pPr>
        <w:pStyle w:val="Head1NoTOC"/>
      </w:pPr>
      <w:sdt>
        <w:sdtPr>
          <w:tag w:val="goog_rdk_89"/>
          <w:id w:val="770668104"/>
        </w:sdtPr>
        <w:sdtContent/>
      </w:sdt>
      <w:r w:rsidR="00AE7790" w:rsidRPr="00FD6064">
        <w:t>Next Steps</w:t>
      </w:r>
      <w:bookmarkEnd w:id="77"/>
    </w:p>
    <w:p w14:paraId="17591F3D" w14:textId="47290294" w:rsidR="008C090D" w:rsidRPr="00FD6064" w:rsidRDefault="00AE7790">
      <w:pPr>
        <w:rPr>
          <w:rFonts w:ascii="Gill Sans MT" w:hAnsi="Gill Sans MT"/>
        </w:rPr>
      </w:pPr>
      <w:r w:rsidRPr="611E255A">
        <w:rPr>
          <w:rFonts w:ascii="Gill Sans MT" w:hAnsi="Gill Sans MT"/>
        </w:rPr>
        <w:t>This document included an introduction to the concept of using inventory turn</w:t>
      </w:r>
      <w:r w:rsidR="00B37F20" w:rsidRPr="611E255A">
        <w:rPr>
          <w:rFonts w:ascii="Gill Sans MT" w:hAnsi="Gill Sans MT"/>
        </w:rPr>
        <w:t>over ratio</w:t>
      </w:r>
      <w:r w:rsidRPr="611E255A">
        <w:rPr>
          <w:rFonts w:ascii="Gill Sans MT" w:hAnsi="Gill Sans MT"/>
        </w:rPr>
        <w:t xml:space="preserve">s </w:t>
      </w:r>
      <w:r w:rsidR="008977BD">
        <w:rPr>
          <w:rFonts w:ascii="Gill Sans MT" w:hAnsi="Gill Sans MT"/>
        </w:rPr>
        <w:t>for</w:t>
      </w:r>
      <w:r w:rsidRPr="611E255A">
        <w:rPr>
          <w:rFonts w:ascii="Gill Sans MT" w:hAnsi="Gill Sans MT"/>
        </w:rPr>
        <w:t xml:space="preserve"> routine monitoring of the stockholding patterns of last-mile facilities and examples for how such an analysis </w:t>
      </w:r>
      <w:r w:rsidR="00950B0A" w:rsidRPr="611E255A">
        <w:rPr>
          <w:rFonts w:ascii="Gill Sans MT" w:hAnsi="Gill Sans MT"/>
        </w:rPr>
        <w:t xml:space="preserve">can </w:t>
      </w:r>
      <w:r w:rsidRPr="611E255A">
        <w:rPr>
          <w:rFonts w:ascii="Gill Sans MT" w:hAnsi="Gill Sans MT"/>
        </w:rPr>
        <w:t xml:space="preserve">be done. The following steps can be </w:t>
      </w:r>
      <w:r w:rsidR="00491816">
        <w:rPr>
          <w:rFonts w:ascii="Gill Sans MT" w:hAnsi="Gill Sans MT"/>
        </w:rPr>
        <w:t>taken</w:t>
      </w:r>
      <w:r w:rsidR="00B54D9B" w:rsidRPr="611E255A">
        <w:rPr>
          <w:rFonts w:ascii="Gill Sans MT" w:hAnsi="Gill Sans MT"/>
        </w:rPr>
        <w:t xml:space="preserve"> </w:t>
      </w:r>
      <w:r w:rsidRPr="611E255A">
        <w:rPr>
          <w:rFonts w:ascii="Gill Sans MT" w:hAnsi="Gill Sans MT"/>
        </w:rPr>
        <w:t xml:space="preserve">to start using </w:t>
      </w:r>
      <w:r w:rsidR="00B37F20" w:rsidRPr="611E255A">
        <w:rPr>
          <w:rFonts w:ascii="Gill Sans MT" w:hAnsi="Gill Sans MT"/>
        </w:rPr>
        <w:t xml:space="preserve">inventory turnover </w:t>
      </w:r>
      <w:r w:rsidRPr="611E255A">
        <w:rPr>
          <w:rFonts w:ascii="Gill Sans MT" w:hAnsi="Gill Sans MT"/>
        </w:rPr>
        <w:t xml:space="preserve">to monitor last-mile stock management: </w:t>
      </w:r>
    </w:p>
    <w:p w14:paraId="17591F3E" w14:textId="63474C29" w:rsidR="008C090D" w:rsidRPr="00FD6064" w:rsidRDefault="00AE7790" w:rsidP="611E255A">
      <w:pPr>
        <w:numPr>
          <w:ilvl w:val="0"/>
          <w:numId w:val="4"/>
        </w:numPr>
        <w:spacing w:after="0"/>
        <w:rPr>
          <w:rFonts w:ascii="Gill Sans MT" w:hAnsi="Gill Sans MT"/>
          <w:b/>
          <w:bCs/>
        </w:rPr>
      </w:pPr>
      <w:r w:rsidRPr="611E255A">
        <w:rPr>
          <w:rFonts w:ascii="Gill Sans MT" w:hAnsi="Gill Sans MT"/>
          <w:b/>
          <w:bCs/>
        </w:rPr>
        <w:t xml:space="preserve">Advocate </w:t>
      </w:r>
      <w:r w:rsidR="00991F56" w:rsidRPr="611E255A">
        <w:rPr>
          <w:rFonts w:ascii="Gill Sans MT" w:hAnsi="Gill Sans MT"/>
          <w:b/>
          <w:bCs/>
        </w:rPr>
        <w:t xml:space="preserve">for </w:t>
      </w:r>
      <w:r w:rsidRPr="611E255A">
        <w:rPr>
          <w:rFonts w:ascii="Gill Sans MT" w:hAnsi="Gill Sans MT"/>
          <w:b/>
          <w:bCs/>
        </w:rPr>
        <w:t>including this measure in</w:t>
      </w:r>
      <w:r w:rsidR="00374451" w:rsidRPr="611E255A">
        <w:rPr>
          <w:rFonts w:ascii="Gill Sans MT" w:hAnsi="Gill Sans MT"/>
          <w:b/>
          <w:bCs/>
        </w:rPr>
        <w:t xml:space="preserve"> </w:t>
      </w:r>
      <w:r w:rsidRPr="611E255A">
        <w:rPr>
          <w:rFonts w:ascii="Gill Sans MT" w:hAnsi="Gill Sans MT"/>
          <w:b/>
          <w:bCs/>
        </w:rPr>
        <w:t xml:space="preserve">regular monitoring </w:t>
      </w:r>
      <w:r w:rsidR="00991F56" w:rsidRPr="611E255A">
        <w:rPr>
          <w:rFonts w:ascii="Gill Sans MT" w:hAnsi="Gill Sans MT"/>
          <w:b/>
          <w:bCs/>
        </w:rPr>
        <w:t>and</w:t>
      </w:r>
      <w:r w:rsidRPr="611E255A">
        <w:rPr>
          <w:rFonts w:ascii="Gill Sans MT" w:hAnsi="Gill Sans MT"/>
          <w:b/>
          <w:bCs/>
        </w:rPr>
        <w:t xml:space="preserve"> evaluation of facility stock management. </w:t>
      </w:r>
      <w:r>
        <w:br/>
      </w:r>
      <w:r w:rsidRPr="611E255A">
        <w:rPr>
          <w:rFonts w:ascii="Gill Sans MT" w:hAnsi="Gill Sans MT"/>
        </w:rPr>
        <w:t>Share this document, or the lessons learned from it, with other key decision-makers in</w:t>
      </w:r>
      <w:r w:rsidR="00B14360" w:rsidRPr="611E255A">
        <w:rPr>
          <w:rFonts w:ascii="Gill Sans MT" w:hAnsi="Gill Sans MT"/>
        </w:rPr>
        <w:t xml:space="preserve"> relevant</w:t>
      </w:r>
      <w:r w:rsidRPr="611E255A">
        <w:rPr>
          <w:rFonts w:ascii="Gill Sans MT" w:hAnsi="Gill Sans MT"/>
        </w:rPr>
        <w:t xml:space="preserve"> organization</w:t>
      </w:r>
      <w:r w:rsidR="00B14360" w:rsidRPr="611E255A">
        <w:rPr>
          <w:rFonts w:ascii="Gill Sans MT" w:hAnsi="Gill Sans MT"/>
        </w:rPr>
        <w:t>s</w:t>
      </w:r>
      <w:r w:rsidRPr="611E255A">
        <w:rPr>
          <w:rFonts w:ascii="Gill Sans MT" w:hAnsi="Gill Sans MT"/>
        </w:rPr>
        <w:t xml:space="preserve">. Explain to them the benefits of using </w:t>
      </w:r>
      <w:r w:rsidR="00991F56" w:rsidRPr="611E255A">
        <w:rPr>
          <w:rFonts w:ascii="Gill Sans MT" w:hAnsi="Gill Sans MT"/>
        </w:rPr>
        <w:t>inventory turnover</w:t>
      </w:r>
      <w:r w:rsidR="42B3BC44" w:rsidRPr="611E255A">
        <w:rPr>
          <w:rFonts w:ascii="Gill Sans MT" w:hAnsi="Gill Sans MT"/>
        </w:rPr>
        <w:t xml:space="preserve"> ratio</w:t>
      </w:r>
      <w:r w:rsidR="00991F56" w:rsidRPr="611E255A">
        <w:rPr>
          <w:rFonts w:ascii="Gill Sans MT" w:hAnsi="Gill Sans MT"/>
        </w:rPr>
        <w:t xml:space="preserve"> </w:t>
      </w:r>
      <w:r w:rsidRPr="611E255A">
        <w:rPr>
          <w:rFonts w:ascii="Gill Sans MT" w:hAnsi="Gill Sans MT"/>
        </w:rPr>
        <w:t xml:space="preserve">at the facility level to identify stock keeping issues for intervention and monitoring. </w:t>
      </w:r>
    </w:p>
    <w:p w14:paraId="17591F3F" w14:textId="406499CC" w:rsidR="008C090D" w:rsidRPr="00FD6064" w:rsidRDefault="00AE7790" w:rsidP="611E255A">
      <w:pPr>
        <w:numPr>
          <w:ilvl w:val="0"/>
          <w:numId w:val="4"/>
        </w:numPr>
        <w:spacing w:after="0"/>
        <w:rPr>
          <w:rFonts w:ascii="Gill Sans MT" w:hAnsi="Gill Sans MT"/>
          <w:b/>
          <w:bCs/>
        </w:rPr>
      </w:pPr>
      <w:r w:rsidRPr="611E255A">
        <w:rPr>
          <w:rFonts w:ascii="Gill Sans MT" w:hAnsi="Gill Sans MT"/>
          <w:b/>
          <w:bCs/>
        </w:rPr>
        <w:t xml:space="preserve">Determine how to best start incorporating </w:t>
      </w:r>
      <w:r w:rsidR="00300942" w:rsidRPr="611E255A">
        <w:rPr>
          <w:rFonts w:ascii="Gill Sans MT" w:hAnsi="Gill Sans MT"/>
          <w:b/>
          <w:bCs/>
        </w:rPr>
        <w:t xml:space="preserve">inventory turnover </w:t>
      </w:r>
      <w:r w:rsidRPr="611E255A">
        <w:rPr>
          <w:rFonts w:ascii="Gill Sans MT" w:hAnsi="Gill Sans MT"/>
          <w:b/>
          <w:bCs/>
        </w:rPr>
        <w:t xml:space="preserve">into </w:t>
      </w:r>
      <w:r w:rsidR="00B14360" w:rsidRPr="611E255A">
        <w:rPr>
          <w:rFonts w:ascii="Gill Sans MT" w:hAnsi="Gill Sans MT"/>
          <w:b/>
          <w:bCs/>
        </w:rPr>
        <w:t>the facility monitoring</w:t>
      </w:r>
      <w:r w:rsidRPr="611E255A">
        <w:rPr>
          <w:rFonts w:ascii="Gill Sans MT" w:hAnsi="Gill Sans MT"/>
          <w:b/>
          <w:bCs/>
        </w:rPr>
        <w:t xml:space="preserve"> workflow</w:t>
      </w:r>
      <w:r w:rsidR="00300942" w:rsidRPr="611E255A">
        <w:rPr>
          <w:rFonts w:ascii="Gill Sans MT" w:hAnsi="Gill Sans MT"/>
          <w:b/>
          <w:bCs/>
        </w:rPr>
        <w:t>.</w:t>
      </w:r>
      <w:r>
        <w:br/>
      </w:r>
      <w:r w:rsidRPr="611E255A">
        <w:rPr>
          <w:rFonts w:ascii="Gill Sans MT" w:hAnsi="Gill Sans MT"/>
        </w:rPr>
        <w:t xml:space="preserve">There are three </w:t>
      </w:r>
      <w:proofErr w:type="gramStart"/>
      <w:r w:rsidRPr="611E255A">
        <w:rPr>
          <w:rFonts w:ascii="Gill Sans MT" w:hAnsi="Gill Sans MT"/>
        </w:rPr>
        <w:t>keyways</w:t>
      </w:r>
      <w:proofErr w:type="gramEnd"/>
      <w:r w:rsidRPr="611E255A">
        <w:rPr>
          <w:rFonts w:ascii="Gill Sans MT" w:hAnsi="Gill Sans MT"/>
        </w:rPr>
        <w:t xml:space="preserve"> this FITA dashboard </w:t>
      </w:r>
      <w:r w:rsidR="00300942" w:rsidRPr="611E255A">
        <w:rPr>
          <w:rFonts w:ascii="Gill Sans MT" w:hAnsi="Gill Sans MT"/>
        </w:rPr>
        <w:t xml:space="preserve">can </w:t>
      </w:r>
      <w:r w:rsidRPr="611E255A">
        <w:rPr>
          <w:rFonts w:ascii="Gill Sans MT" w:hAnsi="Gill Sans MT"/>
        </w:rPr>
        <w:t xml:space="preserve">be used based on the status of last-mile stock monitoring in place in </w:t>
      </w:r>
      <w:r w:rsidR="004F26FC" w:rsidRPr="611E255A">
        <w:rPr>
          <w:rFonts w:ascii="Gill Sans MT" w:hAnsi="Gill Sans MT"/>
        </w:rPr>
        <w:t>each county</w:t>
      </w:r>
      <w:r w:rsidR="00300942" w:rsidRPr="611E255A">
        <w:rPr>
          <w:rFonts w:ascii="Gill Sans MT" w:hAnsi="Gill Sans MT"/>
        </w:rPr>
        <w:t>:</w:t>
      </w:r>
    </w:p>
    <w:p w14:paraId="17591F40" w14:textId="6E6D10D5" w:rsidR="008C090D" w:rsidRPr="00FD6064" w:rsidRDefault="00AE7790">
      <w:pPr>
        <w:numPr>
          <w:ilvl w:val="1"/>
          <w:numId w:val="4"/>
        </w:numPr>
        <w:spacing w:after="0"/>
        <w:rPr>
          <w:rFonts w:ascii="Gill Sans MT" w:hAnsi="Gill Sans MT"/>
          <w:b/>
        </w:rPr>
      </w:pPr>
      <w:r w:rsidRPr="00FD6064">
        <w:rPr>
          <w:rFonts w:ascii="Gill Sans MT" w:hAnsi="Gill Sans MT"/>
        </w:rPr>
        <w:t xml:space="preserve">For countries with no existing tool or dashboard </w:t>
      </w:r>
      <w:r w:rsidR="00DF57A6">
        <w:rPr>
          <w:rFonts w:ascii="Gill Sans MT" w:hAnsi="Gill Sans MT"/>
        </w:rPr>
        <w:t>for</w:t>
      </w:r>
      <w:r w:rsidRPr="00FD6064">
        <w:rPr>
          <w:rFonts w:ascii="Gill Sans MT" w:hAnsi="Gill Sans MT"/>
        </w:rPr>
        <w:t xml:space="preserve"> monitor</w:t>
      </w:r>
      <w:r w:rsidR="00DF57A6">
        <w:rPr>
          <w:rFonts w:ascii="Gill Sans MT" w:hAnsi="Gill Sans MT"/>
        </w:rPr>
        <w:t>ing</w:t>
      </w:r>
      <w:r w:rsidRPr="00FD6064">
        <w:rPr>
          <w:rFonts w:ascii="Gill Sans MT" w:hAnsi="Gill Sans MT"/>
        </w:rPr>
        <w:t xml:space="preserve"> stock management KPIs using LMIS data from their facilities, they can follow the user guide to set up and start using the FITA dashboard. </w:t>
      </w:r>
    </w:p>
    <w:p w14:paraId="17591F41" w14:textId="35630015" w:rsidR="008C090D" w:rsidRPr="00FD6064" w:rsidRDefault="00AE7790" w:rsidP="611E255A">
      <w:pPr>
        <w:numPr>
          <w:ilvl w:val="1"/>
          <w:numId w:val="4"/>
        </w:numPr>
        <w:spacing w:after="0"/>
        <w:rPr>
          <w:rFonts w:ascii="Gill Sans MT" w:hAnsi="Gill Sans MT"/>
          <w:b/>
          <w:bCs/>
        </w:rPr>
      </w:pPr>
      <w:r w:rsidRPr="611E255A">
        <w:rPr>
          <w:rFonts w:ascii="Gill Sans MT" w:hAnsi="Gill Sans MT"/>
        </w:rPr>
        <w:t xml:space="preserve">For countries that already have a dashboard that tracks KPIs other than </w:t>
      </w:r>
      <w:r w:rsidR="00231307" w:rsidRPr="611E255A">
        <w:rPr>
          <w:rFonts w:ascii="Gill Sans MT" w:hAnsi="Gill Sans MT"/>
        </w:rPr>
        <w:t>inventory turnover</w:t>
      </w:r>
      <w:r w:rsidR="4D310DF0" w:rsidRPr="611E255A">
        <w:rPr>
          <w:rFonts w:ascii="Gill Sans MT" w:hAnsi="Gill Sans MT"/>
        </w:rPr>
        <w:t xml:space="preserve"> ratio</w:t>
      </w:r>
      <w:r w:rsidR="00231307" w:rsidRPr="611E255A">
        <w:rPr>
          <w:rFonts w:ascii="Gill Sans MT" w:hAnsi="Gill Sans MT"/>
        </w:rPr>
        <w:t xml:space="preserve">, </w:t>
      </w:r>
      <w:r w:rsidRPr="611E255A">
        <w:rPr>
          <w:rFonts w:ascii="Gill Sans MT" w:hAnsi="Gill Sans MT"/>
        </w:rPr>
        <w:t xml:space="preserve">this guide and dashboard can be provided to the system owners as a guide for a system upgrade to include </w:t>
      </w:r>
      <w:r w:rsidR="00D91CED" w:rsidRPr="611E255A">
        <w:rPr>
          <w:rFonts w:ascii="Gill Sans MT" w:hAnsi="Gill Sans MT"/>
        </w:rPr>
        <w:t xml:space="preserve">inventory turnover </w:t>
      </w:r>
      <w:r w:rsidRPr="611E255A">
        <w:rPr>
          <w:rFonts w:ascii="Gill Sans MT" w:hAnsi="Gill Sans MT"/>
        </w:rPr>
        <w:t xml:space="preserve">in the dashboard. </w:t>
      </w:r>
    </w:p>
    <w:p w14:paraId="17591F42" w14:textId="4DF54954" w:rsidR="008C090D" w:rsidRPr="00FD6064" w:rsidRDefault="00AE7790" w:rsidP="611E255A">
      <w:pPr>
        <w:numPr>
          <w:ilvl w:val="1"/>
          <w:numId w:val="4"/>
        </w:numPr>
        <w:rPr>
          <w:rFonts w:ascii="Gill Sans MT" w:hAnsi="Gill Sans MT"/>
          <w:b/>
          <w:bCs/>
        </w:rPr>
      </w:pPr>
      <w:r w:rsidRPr="00FD6064">
        <w:rPr>
          <w:rFonts w:ascii="Gill Sans MT" w:hAnsi="Gill Sans MT"/>
        </w:rPr>
        <w:t xml:space="preserve">For countries that already have a dashboard that tracks KPIs including </w:t>
      </w:r>
      <w:r w:rsidR="007D4B61" w:rsidRPr="611E255A">
        <w:rPr>
          <w:rFonts w:ascii="Gill Sans MT" w:hAnsi="Gill Sans MT"/>
        </w:rPr>
        <w:t>inventory turnover</w:t>
      </w:r>
      <w:r w:rsidRPr="00FD6064">
        <w:rPr>
          <w:rFonts w:ascii="Gill Sans MT" w:hAnsi="Gill Sans MT"/>
        </w:rPr>
        <w:t>, this guide can be provided to users of the dashboard to help provide guidance about how to use this critically important KPI for decision-making. It may also be useful to inform a system upgrade to add a “planned” range to the dashboard for reference based on the inventory control policies in place.</w:t>
      </w:r>
      <w:r w:rsidRPr="00FD6064">
        <w:rPr>
          <w:rFonts w:ascii="Gill Sans MT" w:hAnsi="Gill Sans MT"/>
          <w:vertAlign w:val="superscript"/>
        </w:rPr>
        <w:footnoteReference w:id="8"/>
      </w:r>
      <w:r w:rsidRPr="00FD6064">
        <w:rPr>
          <w:rFonts w:ascii="Gill Sans MT" w:hAnsi="Gill Sans MT"/>
        </w:rPr>
        <w:t xml:space="preserve"> </w:t>
      </w:r>
    </w:p>
    <w:p w14:paraId="17591F43" w14:textId="560AFC19" w:rsidR="008C090D" w:rsidRPr="00FD6064" w:rsidRDefault="00AE7790">
      <w:pPr>
        <w:rPr>
          <w:rFonts w:ascii="Gill Sans MT" w:hAnsi="Gill Sans MT"/>
        </w:rPr>
      </w:pPr>
      <w:r w:rsidRPr="00FD6064">
        <w:rPr>
          <w:rFonts w:ascii="Gill Sans MT" w:hAnsi="Gill Sans MT"/>
        </w:rPr>
        <w:t xml:space="preserve">Inventory </w:t>
      </w:r>
      <w:proofErr w:type="gramStart"/>
      <w:r w:rsidRPr="00FD6064">
        <w:rPr>
          <w:rFonts w:ascii="Gill Sans MT" w:hAnsi="Gill Sans MT"/>
        </w:rPr>
        <w:t>turn</w:t>
      </w:r>
      <w:r w:rsidR="00BB6BB3">
        <w:rPr>
          <w:rFonts w:ascii="Gill Sans MT" w:hAnsi="Gill Sans MT"/>
        </w:rPr>
        <w:t>over</w:t>
      </w:r>
      <w:r w:rsidRPr="00FD6064">
        <w:rPr>
          <w:rFonts w:ascii="Gill Sans MT" w:hAnsi="Gill Sans MT"/>
        </w:rPr>
        <w:t xml:space="preserve"> ratio</w:t>
      </w:r>
      <w:proofErr w:type="gramEnd"/>
      <w:r w:rsidRPr="00FD6064">
        <w:rPr>
          <w:rFonts w:ascii="Gill Sans MT" w:hAnsi="Gill Sans MT"/>
        </w:rPr>
        <w:t xml:space="preserve"> plays a key role in understanding supply chain health compared with other commonly used last-mile metrics due to its ability to provide a comprehensive, long-term perspective on stock management practices. Unlike shorter-term metrics such as </w:t>
      </w:r>
      <w:r w:rsidR="007B5F0D">
        <w:rPr>
          <w:rFonts w:ascii="Gill Sans MT" w:hAnsi="Gill Sans MT"/>
        </w:rPr>
        <w:t>MOS</w:t>
      </w:r>
      <w:r w:rsidRPr="00FD6064">
        <w:rPr>
          <w:rFonts w:ascii="Gill Sans MT" w:hAnsi="Gill Sans MT"/>
        </w:rPr>
        <w:t xml:space="preserve">, which offer a snapshot based on recent data, the inventory turnover ratio delivers a more consistent and ongoing assessment of supply chain health and effectiveness for routine monitoring. This broader view is crucial for identifying systemic issues and driving improvements. </w:t>
      </w:r>
    </w:p>
    <w:p w14:paraId="17591F47" w14:textId="7D3F8852" w:rsidR="008C090D" w:rsidRPr="00FD6064" w:rsidRDefault="00AE7790">
      <w:pPr>
        <w:rPr>
          <w:rFonts w:ascii="Gill Sans MT" w:hAnsi="Gill Sans MT"/>
        </w:rPr>
      </w:pPr>
      <w:r w:rsidRPr="611E255A">
        <w:rPr>
          <w:rFonts w:ascii="Gill Sans MT" w:hAnsi="Gill Sans MT"/>
        </w:rPr>
        <w:t>Additionally, by monitoring inventory turnover, countries can help drive improvements in this critical metric.</w:t>
      </w:r>
      <w:sdt>
        <w:sdtPr>
          <w:rPr>
            <w:rFonts w:ascii="Gill Sans MT" w:hAnsi="Gill Sans MT"/>
          </w:rPr>
          <w:tag w:val="goog_rdk_91"/>
          <w:id w:val="-189683652"/>
        </w:sdtPr>
        <w:sdtContent>
          <w:commentRangeStart w:id="78"/>
          <w:commentRangeStart w:id="79"/>
        </w:sdtContent>
      </w:sdt>
      <w:r w:rsidRPr="611E255A">
        <w:rPr>
          <w:rFonts w:ascii="Gill Sans MT" w:hAnsi="Gill Sans MT"/>
        </w:rPr>
        <w:t xml:space="preserve"> By increasing inventory turnover, health facilities can benefit from reduced storage requirements, reduced waste and loss, and more precise supply planning. However, it is important to balance faster turnover with appropriate delivery frequencies to avoid stockouts</w:t>
      </w:r>
      <w:commentRangeEnd w:id="79"/>
      <w:r>
        <w:rPr>
          <w:rStyle w:val="CommentReference"/>
        </w:rPr>
        <w:commentReference w:id="79"/>
      </w:r>
      <w:commentRangeEnd w:id="78"/>
      <w:r>
        <w:rPr>
          <w:rStyle w:val="CommentReference"/>
        </w:rPr>
        <w:commentReference w:id="78"/>
      </w:r>
      <w:r w:rsidRPr="611E255A">
        <w:rPr>
          <w:rFonts w:ascii="Gill Sans MT" w:hAnsi="Gill Sans MT"/>
        </w:rPr>
        <w:t>. Ultimately, by focusing on optimizing inventory turnover and aligning resupply schedules, countries can develop a more agile, responsive, and efficient public health supply chain system, better equipped to meet evolving demands and challenges.</w:t>
      </w:r>
    </w:p>
    <w:sectPr w:rsidR="008C090D" w:rsidRPr="00FD606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Madeline Robinson" w:date="2024-10-15T17:18:00Z" w:initials="MR">
    <w:p w14:paraId="343C3CB0" w14:textId="41C74E03" w:rsidR="00093F4C" w:rsidRDefault="006023EB" w:rsidP="00093F4C">
      <w:pPr>
        <w:pStyle w:val="CommentText"/>
      </w:pPr>
      <w:r>
        <w:rPr>
          <w:rStyle w:val="CommentReference"/>
        </w:rPr>
        <w:annotationRef/>
      </w:r>
      <w:r w:rsidR="00093F4C">
        <w:t>Flag: I removed IT and ITR from the acronym list as it was decided to not use the acronyms in this report. It is still mentioned in the next page that the acronyms may be seen elsewhere.</w:t>
      </w:r>
    </w:p>
  </w:comment>
  <w:comment w:id="9" w:author="Kevin Gandhi" w:date="2024-09-30T17:46:00Z" w:initials="">
    <w:p w14:paraId="17591F7C" w14:textId="4F322053"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Im not sure if this is addressed. I almost wonder if we can break the first sentence (which is too long anyway) into two. THe first just noting that today, global health supply chains should be using more KPIs in general. Then, emphasizing the fact that digital supply chains allow a more granular, enhanced analysis through these additional KPIs.</w:t>
      </w:r>
    </w:p>
  </w:comment>
  <w:comment w:id="10" w:author="Eileen Patten" w:date="2024-10-07T14:43:00Z" w:initials="EP">
    <w:p w14:paraId="1B5872A5" w14:textId="77777777" w:rsidR="00882149" w:rsidRDefault="00882149" w:rsidP="00882149">
      <w:pPr>
        <w:pStyle w:val="CommentText"/>
      </w:pPr>
      <w:r>
        <w:rPr>
          <w:rStyle w:val="CommentReference"/>
        </w:rPr>
        <w:annotationRef/>
      </w:r>
      <w:r>
        <w:t xml:space="preserve">How do you find the rewritten intro paragraph? </w:t>
      </w:r>
    </w:p>
  </w:comment>
  <w:comment w:id="11" w:author="Jaya Chimnani" w:date="2024-10-08T12:30:00Z" w:initials="JC">
    <w:p w14:paraId="06916A6F" w14:textId="77777777" w:rsidR="00F104F7" w:rsidRDefault="00F104F7" w:rsidP="00F104F7">
      <w:pPr>
        <w:pStyle w:val="CommentText"/>
      </w:pPr>
      <w:r>
        <w:rPr>
          <w:rStyle w:val="CommentReference"/>
        </w:rPr>
        <w:annotationRef/>
      </w:r>
      <w:r>
        <w:t xml:space="preserve">I know you are asking for Kevin’s input, but I like it! </w:t>
      </w:r>
    </w:p>
  </w:comment>
  <w:comment w:id="12" w:author="Madeline Robinson" w:date="2024-10-16T22:15:00Z" w:initials="MR">
    <w:p w14:paraId="1F7D55E3" w14:textId="77777777" w:rsidR="00977E49" w:rsidRDefault="00977E49" w:rsidP="00977E49">
      <w:pPr>
        <w:pStyle w:val="CommentText"/>
      </w:pPr>
      <w:r>
        <w:rPr>
          <w:rStyle w:val="CommentReference"/>
        </w:rPr>
        <w:annotationRef/>
      </w:r>
      <w:r>
        <w:t xml:space="preserve">Flag: I originally removed the acronym “IT” here and only left “ITR.” In order to avoid confusion we need to distinguish between the terms inventory turn, inventory turnover, and inventory turnover ratio. By dropping the R from the acronym for inventory turnover ratio it implies that the term is interchangeable with the other two (which would more appropriately have the acronym IT). </w:t>
      </w:r>
    </w:p>
    <w:p w14:paraId="49CBBCBD" w14:textId="77777777" w:rsidR="00977E49" w:rsidRDefault="00977E49" w:rsidP="00977E49">
      <w:pPr>
        <w:pStyle w:val="CommentText"/>
      </w:pPr>
      <w:r>
        <w:t>However, “IT” is used within the images and charts from the dashboard in section 3 so we must still define it in the beginning.</w:t>
      </w:r>
    </w:p>
  </w:comment>
  <w:comment w:id="13" w:author="Madeline Robinson" w:date="2024-10-24T14:52:00Z" w:initials="MR">
    <w:p w14:paraId="20494285" w14:textId="753BD613" w:rsidR="00A93C65" w:rsidRDefault="00A93C65">
      <w:pPr>
        <w:pStyle w:val="CommentText"/>
      </w:pPr>
      <w:r>
        <w:rPr>
          <w:rStyle w:val="CommentReference"/>
        </w:rPr>
        <w:annotationRef/>
      </w:r>
      <w:r w:rsidRPr="6B9D26AC">
        <w:t>When discussing on 10/24 we agreed to edit the images so they spell out IT. So without the acronym mentioned anymore in this document or found externally elsewhere, I suggest removing this mention altogether.</w:t>
      </w:r>
    </w:p>
  </w:comment>
  <w:comment w:id="14" w:author="Eileen Patten" w:date="2024-10-29T11:20:00Z" w:initials="EP">
    <w:p w14:paraId="0107D6F3" w14:textId="1499023E" w:rsidR="00386F1E" w:rsidRDefault="00386F1E" w:rsidP="00386F1E">
      <w:pPr>
        <w:pStyle w:val="CommentText"/>
      </w:pPr>
      <w:r>
        <w:rPr>
          <w:rStyle w:val="CommentReference"/>
        </w:rPr>
        <w:annotationRef/>
      </w:r>
      <w:r>
        <w:fldChar w:fldCharType="begin"/>
      </w:r>
      <w:r>
        <w:instrText>HYPERLINK "mailto:jkaur@ghsc-psm.org"</w:instrText>
      </w:r>
      <w:bookmarkStart w:id="17" w:name="_@_165821AE8BF24449ABAA5BC6B7E5E179Z"/>
      <w:r>
        <w:fldChar w:fldCharType="separate"/>
      </w:r>
      <w:bookmarkEnd w:id="17"/>
      <w:r w:rsidRPr="00386F1E">
        <w:rPr>
          <w:rStyle w:val="Mention"/>
          <w:noProof/>
        </w:rPr>
        <w:t>@Japnit Kaur</w:t>
      </w:r>
      <w:r>
        <w:fldChar w:fldCharType="end"/>
      </w:r>
      <w:r>
        <w:t xml:space="preserve"> is it still found in the dashboard tool itself anywhere? If not I think we can remove. </w:t>
      </w:r>
    </w:p>
  </w:comment>
  <w:comment w:id="15" w:author="Japnit Kaur" w:date="2024-10-29T11:59:00Z" w:initials="JK">
    <w:p w14:paraId="5591EEAE" w14:textId="05085993" w:rsidR="003D7923" w:rsidRDefault="003D7923">
      <w:pPr>
        <w:pStyle w:val="CommentText"/>
      </w:pPr>
      <w:r>
        <w:rPr>
          <w:rStyle w:val="CommentReference"/>
        </w:rPr>
        <w:annotationRef/>
      </w:r>
      <w:r w:rsidRPr="42D64DAC">
        <w:t>There might still be instances of IT in the tool and user guide but I can change it to Inventory turnover for it to be consistent with the report.</w:t>
      </w:r>
    </w:p>
  </w:comment>
  <w:comment w:id="16" w:author="Eileen Patten" w:date="2024-10-29T10:22:00Z" w:initials="">
    <w:p w14:paraId="4069903A" w14:textId="15F616BA" w:rsidR="00A93C65" w:rsidRDefault="00A93C65">
      <w:pPr>
        <w:pStyle w:val="CommentText"/>
      </w:pPr>
      <w:r>
        <w:rPr>
          <w:rStyle w:val="CommentReference"/>
        </w:rPr>
        <w:annotationRef/>
      </w:r>
      <w:r>
        <w:t>Let's go ahead and do that - I went ahead and asked ChatGPT and they said ITR is often used in industry or academic texts but IT is rarely used bc of the confusing more common acronym</w:t>
      </w:r>
    </w:p>
  </w:comment>
  <w:comment w:id="18" w:author="Madeline Robinson" w:date="2024-10-15T17:12:00Z" w:initials="MR">
    <w:p w14:paraId="457DAC7B" w14:textId="1A73F8A9" w:rsidR="00093F4C" w:rsidRDefault="00EE516F" w:rsidP="00093F4C">
      <w:pPr>
        <w:pStyle w:val="CommentText"/>
      </w:pPr>
      <w:r>
        <w:rPr>
          <w:rStyle w:val="CommentReference"/>
        </w:rPr>
        <w:annotationRef/>
      </w:r>
      <w:r w:rsidR="00093F4C">
        <w:t xml:space="preserve">Suggestion: The last paragraph introduced “inventory turnover ratios” but this one now uses the term “inventory turns” without explaining the difference. To provide clarity for the reader and avoid confusion, I suggest defining “inventory turns” and “inventory turnovers” in this paragraph or the previous. As the introduction reads now, the terms read more as interchangeable than as separate measurements.  </w:t>
      </w:r>
    </w:p>
  </w:comment>
  <w:comment w:id="19" w:author="Jaya Chimnani" w:date="2024-10-22T13:01:00Z" w:initials="JC">
    <w:p w14:paraId="697A9CDC" w14:textId="61D60197" w:rsidR="00A75C32" w:rsidRDefault="00A75C32" w:rsidP="00A75C32">
      <w:pPr>
        <w:pStyle w:val="CommentText"/>
      </w:pPr>
      <w:r>
        <w:rPr>
          <w:rStyle w:val="CommentReference"/>
        </w:rPr>
        <w:annotationRef/>
      </w:r>
      <w:r>
        <w:rPr>
          <w:color w:val="001D35"/>
          <w:highlight w:val="white"/>
        </w:rPr>
        <w:t>Inventory turnover" refers to the rate at which a inventory turns over a specific period of time, while "inventory turnover ratio" is the calculated number that represents this rate. Essentially, it is  the numerical value that indicates how many times inventory turned (was replaced with new inventory, so to speak) during a given time frame</w:t>
      </w:r>
      <w:r>
        <w:t xml:space="preserve">. </w:t>
      </w:r>
      <w:r>
        <w:fldChar w:fldCharType="begin"/>
      </w:r>
      <w:r>
        <w:instrText>HYPERLINK "mailto:jkaur@ghsc-psm.org"</w:instrText>
      </w:r>
      <w:bookmarkStart w:id="21" w:name="_@_1D5D19FCD01C46528B3B663C73CF4600Z"/>
      <w:r>
        <w:fldChar w:fldCharType="separate"/>
      </w:r>
      <w:bookmarkEnd w:id="21"/>
      <w:r w:rsidRPr="00A75C32">
        <w:rPr>
          <w:rStyle w:val="Mention"/>
          <w:noProof/>
        </w:rPr>
        <w:t>@Japnit Kaur</w:t>
      </w:r>
      <w:r>
        <w:fldChar w:fldCharType="end"/>
      </w:r>
      <w:r>
        <w:t xml:space="preserve">  would you like to add to this? </w:t>
      </w:r>
      <w:r>
        <w:fldChar w:fldCharType="begin"/>
      </w:r>
      <w:r>
        <w:instrText>HYPERLINK "mailto:epatten@ghsc-psm.org"</w:instrText>
      </w:r>
      <w:bookmarkStart w:id="22" w:name="_@_6651E3D1D6F4466F9ED6DB1CC6DEB79DZ"/>
      <w:r>
        <w:fldChar w:fldCharType="separate"/>
      </w:r>
      <w:bookmarkEnd w:id="22"/>
      <w:r w:rsidRPr="00A75C32">
        <w:rPr>
          <w:rStyle w:val="Mention"/>
          <w:noProof/>
        </w:rPr>
        <w:t>@Eileen Patten</w:t>
      </w:r>
      <w:r>
        <w:fldChar w:fldCharType="end"/>
      </w:r>
      <w:r>
        <w:t xml:space="preserve">  is out on vacation this week so I defer to the two of them as to how they would like to rephrase this definition.</w:t>
      </w:r>
    </w:p>
  </w:comment>
  <w:comment w:id="20" w:author="Japnit Kaur" w:date="2024-10-22T13:54:00Z" w:initials="JK">
    <w:p w14:paraId="1D891F37" w14:textId="05A5DD1E" w:rsidR="00634CDB" w:rsidRDefault="00634CDB">
      <w:pPr>
        <w:pStyle w:val="CommentText"/>
      </w:pPr>
      <w:r>
        <w:rPr>
          <w:rStyle w:val="CommentReference"/>
        </w:rPr>
        <w:annotationRef/>
      </w:r>
      <w:r w:rsidRPr="5B5443BB">
        <w:t>That definition is absolutely right Jaya. Here in the guide Inventory turns (IT) and inventory turnover ratio (ITR) are used interchangeably. I have made an update to that sentence to make it clear.</w:t>
      </w:r>
    </w:p>
  </w:comment>
  <w:comment w:id="23" w:author="Madeline Robinson" w:date="2024-10-15T16:43:00Z" w:initials="MR">
    <w:p w14:paraId="4346D6BC" w14:textId="0BD0DFD4" w:rsidR="008917B7" w:rsidRDefault="008917B7" w:rsidP="008917B7">
      <w:pPr>
        <w:pStyle w:val="CommentText"/>
      </w:pPr>
      <w:r>
        <w:rPr>
          <w:rStyle w:val="CommentReference"/>
        </w:rPr>
        <w:annotationRef/>
      </w:r>
      <w:r>
        <w:t>Flag: I removed the acronym here as it was not used again in the report and was not included in the acronym sheet.</w:t>
      </w:r>
    </w:p>
  </w:comment>
  <w:comment w:id="24" w:author="Madeline Robinson" w:date="2024-10-16T15:04:00Z" w:initials="MR">
    <w:p w14:paraId="64900035" w14:textId="77777777" w:rsidR="00600AFE" w:rsidRDefault="00600AFE" w:rsidP="00600AFE">
      <w:pPr>
        <w:pStyle w:val="CommentText"/>
      </w:pPr>
      <w:r>
        <w:rPr>
          <w:rStyle w:val="CommentReference"/>
        </w:rPr>
        <w:annotationRef/>
      </w:r>
      <w:r>
        <w:t xml:space="preserve">Edit: Chemonics style guide for footnotes should include the date an online source was accessed. </w:t>
      </w:r>
    </w:p>
  </w:comment>
  <w:comment w:id="25" w:author="Madeline Robinson" w:date="2024-10-15T16:44:00Z" w:initials="MR">
    <w:p w14:paraId="570EA7D1" w14:textId="3034BFCA" w:rsidR="00C6488A" w:rsidRDefault="00C6488A" w:rsidP="00C6488A">
      <w:pPr>
        <w:pStyle w:val="CommentText"/>
      </w:pPr>
      <w:r>
        <w:rPr>
          <w:rStyle w:val="CommentReference"/>
        </w:rPr>
        <w:annotationRef/>
      </w:r>
      <w:r>
        <w:t>Flag: I removed the acronym here as it was not used again in the report and was not included in the acronym sheet.</w:t>
      </w:r>
    </w:p>
  </w:comment>
  <w:comment w:id="26" w:author="Eileen Patten" w:date="2024-10-29T11:22:00Z" w:initials="EP">
    <w:p w14:paraId="4E9D4200" w14:textId="191227C6" w:rsidR="00327195" w:rsidRDefault="00327195" w:rsidP="00327195">
      <w:pPr>
        <w:pStyle w:val="CommentText"/>
      </w:pPr>
      <w:r>
        <w:rPr>
          <w:rStyle w:val="CommentReference"/>
        </w:rPr>
        <w:annotationRef/>
      </w:r>
      <w:r>
        <w:fldChar w:fldCharType="begin"/>
      </w:r>
      <w:r>
        <w:instrText>HYPERLINK "mailto:jchimnani@ghsc-psm.org"</w:instrText>
      </w:r>
      <w:bookmarkStart w:id="28" w:name="_@_45A72B88D5CE4FE58D03CE2A9FFCA6A7Z"/>
      <w:r>
        <w:fldChar w:fldCharType="separate"/>
      </w:r>
      <w:bookmarkEnd w:id="28"/>
      <w:r w:rsidRPr="00327195">
        <w:rPr>
          <w:rStyle w:val="Mention"/>
          <w:noProof/>
        </w:rPr>
        <w:t>@Jaya Chimnani</w:t>
      </w:r>
      <w:r>
        <w:fldChar w:fldCharType="end"/>
      </w:r>
      <w:r>
        <w:t xml:space="preserve"> should we keep QAT because most ppl refer to it by the acronym not the full name - I could imagine even some ppl might know “QAT” but not know what it stands for? </w:t>
      </w:r>
    </w:p>
  </w:comment>
  <w:comment w:id="27" w:author="Jaya Chimnani" w:date="2024-10-29T11:31:00Z" w:initials="JC">
    <w:p w14:paraId="52D4786F" w14:textId="56EC9DAE" w:rsidR="00F920BA" w:rsidRDefault="00F920BA">
      <w:pPr>
        <w:pStyle w:val="CommentText"/>
      </w:pPr>
      <w:r>
        <w:rPr>
          <w:rStyle w:val="CommentReference"/>
        </w:rPr>
        <w:annotationRef/>
      </w:r>
      <w:r w:rsidRPr="46B09E21">
        <w:t xml:space="preserve">Agree with you that most people would know it as QAT though it is only used once so I can see why Madeline removed it. </w:t>
      </w:r>
    </w:p>
    <w:p w14:paraId="6A434666" w14:textId="44D8298C" w:rsidR="00F920BA" w:rsidRDefault="00F920BA">
      <w:pPr>
        <w:pStyle w:val="CommentText"/>
      </w:pPr>
      <w:r w:rsidRPr="05798EC8">
        <w:t xml:space="preserve">Let's put it back as QAT based on what Eileen said because it is recognized as QAT by most people. </w:t>
      </w:r>
    </w:p>
    <w:p w14:paraId="39544AA6" w14:textId="7BF70C75" w:rsidR="00F920BA" w:rsidRDefault="00F920BA">
      <w:pPr>
        <w:pStyle w:val="CommentText"/>
      </w:pPr>
    </w:p>
  </w:comment>
  <w:comment w:id="29" w:author="Madeline Robinson" w:date="2024-10-15T16:52:00Z" w:initials="MR">
    <w:p w14:paraId="61C74036" w14:textId="1FFABD4A" w:rsidR="00B53D5D" w:rsidRDefault="00F95CC2" w:rsidP="00B53D5D">
      <w:pPr>
        <w:pStyle w:val="CommentText"/>
      </w:pPr>
      <w:r>
        <w:rPr>
          <w:rStyle w:val="CommentReference"/>
        </w:rPr>
        <w:annotationRef/>
      </w:r>
      <w:r w:rsidR="00B53D5D">
        <w:t>Flag: I spelled out the full acronym as this was the first time introduced in the body of the text.</w:t>
      </w:r>
    </w:p>
  </w:comment>
  <w:comment w:id="30" w:author="Madeline Robinson" w:date="2024-10-15T17:22:00Z" w:initials="MR">
    <w:p w14:paraId="767D967E" w14:textId="77777777" w:rsidR="00066DFF" w:rsidRDefault="00B53D5D" w:rsidP="00066DFF">
      <w:pPr>
        <w:pStyle w:val="CommentText"/>
      </w:pPr>
      <w:r>
        <w:rPr>
          <w:rStyle w:val="CommentReference"/>
        </w:rPr>
        <w:annotationRef/>
      </w:r>
      <w:r w:rsidR="00066DFF">
        <w:t xml:space="preserve">QUESTION/FLAG: As it was decided to not use “IT,” I have replaced most instances of the acronym with the full definition “inventory turnover ratio,” how the term was introduced in the text. In some cases I used my judgement to replace with only “inventory turnover.” Please review and confirm the swaps are appropriate to the contexts of their sentences. </w:t>
      </w:r>
    </w:p>
  </w:comment>
  <w:comment w:id="31" w:author="Eileen Patten" w:date="2024-10-29T11:17:00Z" w:initials="EP">
    <w:p w14:paraId="327543F6" w14:textId="1584244A" w:rsidR="00230FAD" w:rsidRDefault="00230FAD" w:rsidP="00230FAD">
      <w:pPr>
        <w:pStyle w:val="CommentText"/>
      </w:pPr>
      <w:r>
        <w:rPr>
          <w:rStyle w:val="CommentReference"/>
        </w:rPr>
        <w:annotationRef/>
      </w:r>
      <w:r>
        <w:fldChar w:fldCharType="begin"/>
      </w:r>
      <w:r>
        <w:instrText>HYPERLINK "mailto:mrobinson@ghsc-psm.org"</w:instrText>
      </w:r>
      <w:bookmarkStart w:id="32" w:name="_@_86C97DD18D9D4F35B3B2689CAA2B5184Z"/>
      <w:r>
        <w:fldChar w:fldCharType="separate"/>
      </w:r>
      <w:bookmarkEnd w:id="32"/>
      <w:r w:rsidRPr="00230FAD">
        <w:rPr>
          <w:rStyle w:val="Mention"/>
          <w:noProof/>
        </w:rPr>
        <w:t>@Madeline Robinson</w:t>
      </w:r>
      <w:r>
        <w:fldChar w:fldCharType="end"/>
      </w:r>
      <w:r>
        <w:t xml:space="preserve"> the some examples for some time stuck out on this skimthrough - is this better? Feel free to reject. </w:t>
      </w:r>
    </w:p>
  </w:comment>
  <w:comment w:id="33" w:author="Madeline Robinson" w:date="2024-10-15T17:36:00Z" w:initials="MR">
    <w:p w14:paraId="6E568366" w14:textId="5E75EBA0" w:rsidR="00AE3A3D" w:rsidRDefault="00FF3899" w:rsidP="00AE3A3D">
      <w:pPr>
        <w:pStyle w:val="CommentText"/>
      </w:pPr>
      <w:r>
        <w:rPr>
          <w:rStyle w:val="CommentReference"/>
        </w:rPr>
        <w:annotationRef/>
      </w:r>
      <w:r w:rsidR="00AE3A3D">
        <w:t>QUESTION/FLAG: Is “Inventory turn ratio” the same as “inventory turnover ratio?” This text currently uses both terms, as well as simply “inventory turn” two paragraphs earlier. If these three terms all refer to the same thing then the report should stick to one term for consistency and to avoid confusion.</w:t>
      </w:r>
    </w:p>
    <w:p w14:paraId="77954ED2" w14:textId="77777777" w:rsidR="00AE3A3D" w:rsidRDefault="00AE3A3D" w:rsidP="00AE3A3D">
      <w:pPr>
        <w:pStyle w:val="CommentText"/>
      </w:pPr>
      <w:r>
        <w:t>I have replaced the instances of “inventory turn ratio” with “inventory turnover ratio.” Please confirm this is correct.</w:t>
      </w:r>
    </w:p>
  </w:comment>
  <w:comment w:id="34" w:author="Jaya Chimnani" w:date="2024-10-22T13:08:00Z" w:initials="JC">
    <w:p w14:paraId="62662D24" w14:textId="77777777" w:rsidR="00B16958" w:rsidRDefault="00B16958" w:rsidP="00B16958">
      <w:pPr>
        <w:pStyle w:val="CommentText"/>
      </w:pPr>
      <w:r>
        <w:rPr>
          <w:rStyle w:val="CommentReference"/>
        </w:rPr>
        <w:annotationRef/>
      </w:r>
      <w:r>
        <w:t xml:space="preserve">That is correct - inventory turnover ratio and inventory turn ratio are the same. Inventory turn is the “answer”, the numerical value you get when you calculate the inventory turnover ratio. Does that make sense? </w:t>
      </w:r>
    </w:p>
  </w:comment>
  <w:comment w:id="35" w:author="Madeline Robinson" w:date="2024-10-16T12:41:00Z" w:initials="MR">
    <w:p w14:paraId="0F8D3BB7" w14:textId="52CBFC82" w:rsidR="00271A31" w:rsidRDefault="00271A31" w:rsidP="00271A31">
      <w:pPr>
        <w:pStyle w:val="CommentText"/>
      </w:pPr>
      <w:r>
        <w:rPr>
          <w:rStyle w:val="CommentReference"/>
        </w:rPr>
        <w:annotationRef/>
      </w:r>
      <w:r>
        <w:t>EDIT: Each bullet in the list should be able to stand on its own, so “this metric” should be replaced with what it is referring to from the previous line. I was unclear whether that was “inventory turnover ratios” or the FITA Dashboard so have left to be changed.</w:t>
      </w:r>
    </w:p>
  </w:comment>
  <w:comment w:id="36" w:author="Jaya Chimnani" w:date="2024-10-22T13:10:00Z" w:initials="JC">
    <w:p w14:paraId="53783440" w14:textId="2096C670" w:rsidR="008B61E4" w:rsidRDefault="008B61E4" w:rsidP="008B61E4">
      <w:pPr>
        <w:pStyle w:val="CommentText"/>
      </w:pPr>
      <w:r>
        <w:rPr>
          <w:rStyle w:val="CommentReference"/>
        </w:rPr>
        <w:annotationRef/>
      </w:r>
      <w:r>
        <w:t xml:space="preserve">I have changed it, </w:t>
      </w:r>
      <w:r>
        <w:fldChar w:fldCharType="begin"/>
      </w:r>
      <w:r>
        <w:instrText>HYPERLINK "mailto:jkaur@ghsc-psm.org"</w:instrText>
      </w:r>
      <w:bookmarkStart w:id="38" w:name="_@_4380F0AA66024DE095FACEE06F644C8EZ"/>
      <w:r>
        <w:fldChar w:fldCharType="separate"/>
      </w:r>
      <w:bookmarkEnd w:id="38"/>
      <w:r w:rsidRPr="008B61E4">
        <w:rPr>
          <w:rStyle w:val="Mention"/>
          <w:noProof/>
        </w:rPr>
        <w:t>@Japnit Kaur</w:t>
      </w:r>
      <w:r>
        <w:fldChar w:fldCharType="end"/>
      </w:r>
      <w:r>
        <w:t xml:space="preserve">  please verify.</w:t>
      </w:r>
    </w:p>
  </w:comment>
  <w:comment w:id="37" w:author="Japnit Kaur" w:date="2024-10-22T13:28:00Z" w:initials="JK">
    <w:p w14:paraId="65A8C995" w14:textId="4AFFE522" w:rsidR="000551C8" w:rsidRDefault="000551C8">
      <w:pPr>
        <w:pStyle w:val="CommentText"/>
      </w:pPr>
      <w:r>
        <w:rPr>
          <w:rStyle w:val="CommentReference"/>
        </w:rPr>
        <w:annotationRef/>
      </w:r>
      <w:r w:rsidRPr="1FA934AB">
        <w:t>That's right</w:t>
      </w:r>
    </w:p>
  </w:comment>
  <w:comment w:id="39" w:author="Madeline Robinson" w:date="2024-10-15T18:00:00Z" w:initials="MR">
    <w:p w14:paraId="6ABC62DD" w14:textId="29D05531" w:rsidR="00F95599" w:rsidRDefault="00C246FE" w:rsidP="00F95599">
      <w:pPr>
        <w:pStyle w:val="CommentText"/>
      </w:pPr>
      <w:r>
        <w:rPr>
          <w:rStyle w:val="CommentReference"/>
        </w:rPr>
        <w:annotationRef/>
      </w:r>
      <w:r w:rsidR="00F95599">
        <w:t>QUESTION/SUGGESTION: Is “it” the excel dashboard or the learning guide? What “it” refers to here is unclear so I suggest restating the noun or rewording the sentence. When doing so, I suggest rewording the sentence to read “set up the [dashboard,]” rather than “set the [dashboard] up.”</w:t>
      </w:r>
    </w:p>
  </w:comment>
  <w:comment w:id="40" w:author="Jaya Chimnani" w:date="2024-10-22T15:02:00Z" w:initials="JC">
    <w:p w14:paraId="5F67D153" w14:textId="12F83BE5" w:rsidR="00A852C1" w:rsidRDefault="00A852C1" w:rsidP="00A852C1">
      <w:pPr>
        <w:pStyle w:val="CommentText"/>
      </w:pPr>
      <w:r>
        <w:rPr>
          <w:rStyle w:val="CommentReference"/>
        </w:rPr>
        <w:annotationRef/>
      </w:r>
      <w:r>
        <w:t xml:space="preserve">I have made the edits here as well. </w:t>
      </w:r>
      <w:r>
        <w:fldChar w:fldCharType="begin"/>
      </w:r>
      <w:r>
        <w:instrText>HYPERLINK "mailto:jkaur@ghsc-psm.org"</w:instrText>
      </w:r>
      <w:bookmarkStart w:id="41" w:name="_@_D793D349DC7E4CFC85E41CC0609B3020Z"/>
      <w:r>
        <w:fldChar w:fldCharType="separate"/>
      </w:r>
      <w:bookmarkEnd w:id="41"/>
      <w:r w:rsidRPr="00A852C1">
        <w:rPr>
          <w:rStyle w:val="Mention"/>
          <w:noProof/>
        </w:rPr>
        <w:t>@Japnit Kaur</w:t>
      </w:r>
      <w:r>
        <w:fldChar w:fldCharType="end"/>
      </w:r>
      <w:r>
        <w:t xml:space="preserve">  please confirm,.</w:t>
      </w:r>
    </w:p>
  </w:comment>
  <w:comment w:id="42" w:author="Madeline Robinson" w:date="2024-10-15T18:02:00Z" w:initials="MR">
    <w:p w14:paraId="17A43826" w14:textId="5DA5A304" w:rsidR="001B2E2B" w:rsidRDefault="00760116" w:rsidP="001B2E2B">
      <w:pPr>
        <w:pStyle w:val="CommentText"/>
      </w:pPr>
      <w:r>
        <w:rPr>
          <w:rStyle w:val="CommentReference"/>
        </w:rPr>
        <w:annotationRef/>
      </w:r>
      <w:r w:rsidR="001B2E2B">
        <w:t>QUESTION/EDIT: The second use of “it” is unclear again, please replace with the correct noun being referred to.</w:t>
      </w:r>
    </w:p>
  </w:comment>
  <w:comment w:id="43" w:author="Jaya Chimnani" w:date="2024-10-22T15:01:00Z" w:initials="JC">
    <w:p w14:paraId="78311170" w14:textId="60CE8D91" w:rsidR="00A852C1" w:rsidRDefault="00A852C1" w:rsidP="00A852C1">
      <w:pPr>
        <w:pStyle w:val="CommentText"/>
      </w:pPr>
      <w:r>
        <w:rPr>
          <w:rStyle w:val="CommentReference"/>
        </w:rPr>
        <w:annotationRef/>
      </w:r>
      <w:r>
        <w:t xml:space="preserve">I have edited it, </w:t>
      </w:r>
      <w:r>
        <w:fldChar w:fldCharType="begin"/>
      </w:r>
      <w:r>
        <w:instrText>HYPERLINK "mailto:jkaur@ghsc-psm.org"</w:instrText>
      </w:r>
      <w:bookmarkStart w:id="45" w:name="_@_A268141E591644F1A6AE869519839379Z"/>
      <w:r>
        <w:fldChar w:fldCharType="separate"/>
      </w:r>
      <w:bookmarkEnd w:id="45"/>
      <w:r w:rsidRPr="00A852C1">
        <w:rPr>
          <w:rStyle w:val="Mention"/>
          <w:noProof/>
        </w:rPr>
        <w:t>@Japnit Kaur</w:t>
      </w:r>
      <w:r>
        <w:fldChar w:fldCharType="end"/>
      </w:r>
      <w:r>
        <w:t xml:space="preserve">  - please confirm.</w:t>
      </w:r>
    </w:p>
  </w:comment>
  <w:comment w:id="44" w:author="Japnit Kaur" w:date="2024-10-22T15:27:00Z" w:initials="JK">
    <w:p w14:paraId="77690196" w14:textId="14D319F7" w:rsidR="00AF11E2" w:rsidRDefault="00AF11E2">
      <w:pPr>
        <w:pStyle w:val="CommentText"/>
      </w:pPr>
      <w:r>
        <w:rPr>
          <w:rStyle w:val="CommentReference"/>
        </w:rPr>
        <w:annotationRef/>
      </w:r>
      <w:r w:rsidRPr="73AAC47F">
        <w:t>made a minor change</w:t>
      </w:r>
    </w:p>
  </w:comment>
  <w:comment w:id="47" w:author="Madeline Robinson" w:date="2024-10-16T12:54:00Z" w:initials="MR">
    <w:p w14:paraId="572D388E" w14:textId="77074A94" w:rsidR="00396663" w:rsidRDefault="00396663" w:rsidP="00396663">
      <w:pPr>
        <w:pStyle w:val="CommentText"/>
      </w:pPr>
      <w:r>
        <w:rPr>
          <w:rStyle w:val="CommentReference"/>
        </w:rPr>
        <w:annotationRef/>
      </w:r>
      <w:r>
        <w:t xml:space="preserve">EDIT: For clarity, please replace “It” with either “inventory turnover” or “inventory turnover ratio,” whichever is being referred to in this sentence. </w:t>
      </w:r>
    </w:p>
  </w:comment>
  <w:comment w:id="48" w:author="Jaya Chimnani" w:date="2024-10-22T15:11:00Z" w:initials="JC">
    <w:p w14:paraId="66F5AF70" w14:textId="77777777" w:rsidR="00286385" w:rsidRDefault="00286385" w:rsidP="00286385">
      <w:pPr>
        <w:pStyle w:val="CommentText"/>
      </w:pPr>
      <w:r>
        <w:rPr>
          <w:rStyle w:val="CommentReference"/>
        </w:rPr>
        <w:annotationRef/>
      </w:r>
      <w:r>
        <w:t>done</w:t>
      </w:r>
    </w:p>
  </w:comment>
  <w:comment w:id="49" w:author="Madeline Robinson" w:date="2024-10-16T12:56:00Z" w:initials="MR">
    <w:p w14:paraId="6C7C87A7" w14:textId="77163CED" w:rsidR="00FE4349" w:rsidRDefault="00C97CD3" w:rsidP="00FE4349">
      <w:pPr>
        <w:pStyle w:val="CommentText"/>
      </w:pPr>
      <w:r>
        <w:rPr>
          <w:rStyle w:val="CommentReference"/>
        </w:rPr>
        <w:annotationRef/>
      </w:r>
      <w:r w:rsidR="00FE4349">
        <w:t>Flag: I removed the clause about also referring to this as “unit turnover ratio (UTR).” The next page describes this as a variation of inventory turnover ratio, not the same thing, so we must keep that distinction. Additionally, as there is already some confusion between the already-mentioned terms, it is better to leave this new one introduced later where its definition is.</w:t>
      </w:r>
    </w:p>
  </w:comment>
  <w:comment w:id="51" w:author="Eileen Patten" w:date="2024-10-29T11:38:00Z" w:initials="EP">
    <w:p w14:paraId="128B147B" w14:textId="590DE568" w:rsidR="00C33217" w:rsidRDefault="00C33217" w:rsidP="00C33217">
      <w:pPr>
        <w:pStyle w:val="CommentText"/>
      </w:pPr>
      <w:r>
        <w:rPr>
          <w:rStyle w:val="CommentReference"/>
        </w:rPr>
        <w:annotationRef/>
      </w:r>
      <w:r>
        <w:t xml:space="preserve">Heads up to make sure the Contents table at top gets updated too before finalizing. </w:t>
      </w:r>
    </w:p>
  </w:comment>
  <w:comment w:id="52" w:author="Eileen Patten" w:date="2024-10-29T11:40:00Z" w:initials="EP">
    <w:p w14:paraId="5C6758D4" w14:textId="77777777" w:rsidR="009C7C59" w:rsidRDefault="009C7C59" w:rsidP="009C7C59">
      <w:pPr>
        <w:pStyle w:val="CommentText"/>
      </w:pPr>
      <w:r>
        <w:rPr>
          <w:rStyle w:val="CommentReference"/>
        </w:rPr>
        <w:annotationRef/>
      </w:r>
      <w:r>
        <w:t>The Futhermore and more importantly felt a bit redundant here but feel free to reject if it’s better to keep</w:t>
      </w:r>
    </w:p>
  </w:comment>
  <w:comment w:id="54" w:author="Kevin Gandhi" w:date="2024-09-30T17:55:00Z" w:initials="">
    <w:p w14:paraId="17591F93" w14:textId="0954BB23"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Sorry, this seems very much out of place? Not sure if this is a merging issue or something else.</w:t>
      </w:r>
    </w:p>
  </w:comment>
  <w:comment w:id="55" w:author="Eileen Patten" w:date="2024-10-07T15:02:00Z" w:initials="EP">
    <w:p w14:paraId="2F049E1D" w14:textId="77777777" w:rsidR="00DB7343" w:rsidRDefault="00DB7343" w:rsidP="00DB7343">
      <w:pPr>
        <w:pStyle w:val="CommentText"/>
      </w:pPr>
      <w:r>
        <w:rPr>
          <w:rStyle w:val="CommentReference"/>
        </w:rPr>
        <w:annotationRef/>
      </w:r>
      <w:r>
        <w:t xml:space="preserve">I switched the order so that it does not start with “In the private sector” – does it make more sense now? </w:t>
      </w:r>
    </w:p>
  </w:comment>
  <w:comment w:id="57" w:author="Eileen Patten" w:date="2024-09-20T15:26:00Z" w:initials="">
    <w:p w14:paraId="17591F97" w14:textId="04FD9E3B"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KMC possibly worth emphasizing this point in some way</w:t>
      </w:r>
    </w:p>
  </w:comment>
  <w:comment w:id="58" w:author="Jaya Chimnani" w:date="2024-10-22T15:20:00Z" w:initials="JC">
    <w:p w14:paraId="29F29DC2" w14:textId="53C61A39" w:rsidR="00DB0EC9" w:rsidRDefault="00DB0EC9" w:rsidP="00DB0EC9">
      <w:pPr>
        <w:pStyle w:val="CommentText"/>
      </w:pPr>
      <w:r>
        <w:rPr>
          <w:rStyle w:val="CommentReference"/>
        </w:rPr>
        <w:annotationRef/>
      </w:r>
      <w:r>
        <w:fldChar w:fldCharType="begin"/>
      </w:r>
      <w:r>
        <w:instrText>HYPERLINK "mailto:mrobinson@ghsc-psm.org"</w:instrText>
      </w:r>
      <w:bookmarkStart w:id="59" w:name="_@_6C56B7FAD1AC40B592B240B386FEA64CZ"/>
      <w:r>
        <w:fldChar w:fldCharType="separate"/>
      </w:r>
      <w:bookmarkEnd w:id="59"/>
      <w:r w:rsidRPr="00DB0EC9">
        <w:rPr>
          <w:rStyle w:val="Mention"/>
          <w:noProof/>
        </w:rPr>
        <w:t>@Madeline Robinson</w:t>
      </w:r>
      <w:r>
        <w:fldChar w:fldCharType="end"/>
      </w:r>
      <w:r>
        <w:t xml:space="preserve">  - is there a way to highlight this statement or as a call out box, perhaps?</w:t>
      </w:r>
    </w:p>
  </w:comment>
  <w:comment w:id="61" w:author="Eileen Patten" w:date="2024-10-07T15:26:00Z" w:initials="EP">
    <w:p w14:paraId="720EB25F" w14:textId="77777777" w:rsidR="00A51C3E" w:rsidRDefault="00A51C3E" w:rsidP="00A51C3E">
      <w:pPr>
        <w:pStyle w:val="CommentText"/>
      </w:pPr>
      <w:r>
        <w:rPr>
          <w:rStyle w:val="CommentReference"/>
        </w:rPr>
        <w:annotationRef/>
      </w:r>
      <w:r>
        <w:t xml:space="preserve">KMC: Some readers have struggled with this section. We have tried to revise it several times to make it more understadable. We hope it makes sense when you read through this version but if not can we try to work together to help improve the ease of understanding? </w:t>
      </w:r>
    </w:p>
  </w:comment>
  <w:comment w:id="62" w:author="Madeline Robinson" w:date="2024-10-16T15:53:00Z" w:initials="MR">
    <w:p w14:paraId="7B016D8B" w14:textId="77777777" w:rsidR="0020302F" w:rsidRDefault="0020302F" w:rsidP="0020302F">
      <w:pPr>
        <w:pStyle w:val="CommentText"/>
      </w:pPr>
      <w:r>
        <w:rPr>
          <w:rStyle w:val="CommentReference"/>
        </w:rPr>
        <w:annotationRef/>
      </w:r>
      <w:r>
        <w:t>I found this section easy enough to read and understand. The previous revisions may have already done the trick.</w:t>
      </w:r>
    </w:p>
  </w:comment>
  <w:comment w:id="64" w:author="Madeline Robinson" w:date="2024-10-16T21:57:00Z" w:initials="MR">
    <w:p w14:paraId="06F2F012" w14:textId="0EAA0671" w:rsidR="0045511B" w:rsidRDefault="0045511B" w:rsidP="0045511B">
      <w:pPr>
        <w:pStyle w:val="CommentText"/>
      </w:pPr>
      <w:r>
        <w:rPr>
          <w:rStyle w:val="CommentReference"/>
        </w:rPr>
        <w:annotationRef/>
      </w:r>
      <w:r>
        <w:t>Flag: There are several instances in this report where I deleted “system” after “eLMIS” or “LMIS,” as “system” is already contained within the acronym and thus should not be repeated.</w:t>
      </w:r>
    </w:p>
  </w:comment>
  <w:comment w:id="66" w:author="Eileen Patten" w:date="2024-09-20T15:28:00Z" w:initials="">
    <w:p w14:paraId="17591FB0" w14:textId="3FA9F461"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KMC suggest emphasis on this point</w:t>
      </w:r>
    </w:p>
  </w:comment>
  <w:comment w:id="67" w:author="Eileen Patten" w:date="2024-09-20T15:28:00Z" w:initials="">
    <w:p w14:paraId="17591FB2" w14:textId="77777777"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KMC any way to get this on one page? Can we reduce font or margins? Else I think we may need to repeat the headers at least?</w:t>
      </w:r>
    </w:p>
  </w:comment>
  <w:comment w:id="68" w:author="Eileen Patten" w:date="2024-10-11T11:48:00Z" w:initials="EP">
    <w:p w14:paraId="1E4DFFC7" w14:textId="77777777" w:rsidR="00830621" w:rsidRDefault="00830621" w:rsidP="00830621">
      <w:pPr>
        <w:pStyle w:val="CommentText"/>
      </w:pPr>
      <w:r>
        <w:rPr>
          <w:rStyle w:val="CommentReference"/>
        </w:rPr>
        <w:annotationRef/>
      </w:r>
      <w:r>
        <w:t>Mahlet also mentioned 508 issue to be on 2 pages</w:t>
      </w:r>
    </w:p>
  </w:comment>
  <w:comment w:id="70" w:author="Eileen Patten" w:date="2024-09-20T15:30:00Z" w:initials="">
    <w:p w14:paraId="17591FB6" w14:textId="26F87BB3"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KMC suggest emphasis on this point</w:t>
      </w:r>
    </w:p>
  </w:comment>
  <w:comment w:id="71" w:author="Eileen Patten" w:date="2024-09-16T16:20:00Z" w:initials="">
    <w:p w14:paraId="17591FB8" w14:textId="7D8783FD"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For KMC: This would be a good call out box to make sure ppl see it</w:t>
      </w:r>
    </w:p>
  </w:comment>
  <w:comment w:id="73" w:author="Madeline Robinson" w:date="2024-11-07T09:28:00Z" w:initials="MR">
    <w:p w14:paraId="7B266282" w14:textId="77777777" w:rsidR="002662E5" w:rsidRDefault="002662E5" w:rsidP="002662E5">
      <w:pPr>
        <w:pStyle w:val="CommentText"/>
      </w:pPr>
      <w:r>
        <w:rPr>
          <w:rStyle w:val="CommentReference"/>
        </w:rPr>
        <w:annotationRef/>
      </w:r>
      <w:r>
        <w:t>Only graphic remaining that uses IT acronym</w:t>
      </w:r>
    </w:p>
  </w:comment>
  <w:comment w:id="74" w:author="Madeline Robinson" w:date="2024-10-16T22:07:00Z" w:initials="MR">
    <w:p w14:paraId="70EAE19D" w14:textId="5BD47BDC" w:rsidR="001117C7" w:rsidRDefault="001117C7" w:rsidP="001117C7">
      <w:pPr>
        <w:pStyle w:val="CommentText"/>
      </w:pPr>
      <w:r>
        <w:rPr>
          <w:rStyle w:val="CommentReference"/>
        </w:rPr>
        <w:annotationRef/>
      </w:r>
      <w:r>
        <w:t>Flag: As this is pulled directly from the dashboard screenshot, I did not spell out the acronym for IT.</w:t>
      </w:r>
    </w:p>
  </w:comment>
  <w:comment w:id="75" w:author="Jaya Chimnani" w:date="2024-10-22T16:09:00Z" w:initials="JC">
    <w:p w14:paraId="35A0281C" w14:textId="77777777" w:rsidR="00FF6449" w:rsidRDefault="00FF6449" w:rsidP="00FF6449">
      <w:pPr>
        <w:pStyle w:val="CommentText"/>
      </w:pPr>
      <w:r>
        <w:rPr>
          <w:rStyle w:val="CommentReference"/>
        </w:rPr>
        <w:annotationRef/>
      </w:r>
      <w:r>
        <w:t>If possible, would you like to see the screen shot edited or is it ok to keep IT in the screen shot?</w:t>
      </w:r>
    </w:p>
  </w:comment>
  <w:comment w:id="76" w:author="Jaya Chimnani" w:date="2024-10-24T14:12:00Z" w:initials="JC">
    <w:p w14:paraId="178FD2D7" w14:textId="77777777" w:rsidR="0054165F" w:rsidRDefault="0054165F" w:rsidP="0054165F">
      <w:pPr>
        <w:pStyle w:val="CommentText"/>
      </w:pPr>
      <w:r>
        <w:rPr>
          <w:rStyle w:val="CommentReference"/>
        </w:rPr>
        <w:annotationRef/>
      </w:r>
      <w:r>
        <w:t xml:space="preserve">Change all graphs to say inventory turnover and then change the writing accordingly in the explanation. </w:t>
      </w:r>
    </w:p>
  </w:comment>
  <w:comment w:id="79" w:author="Kevin Gandhi" w:date="2024-09-30T18:22:00Z" w:initials="">
    <w:p w14:paraId="17591FC5" w14:textId="5F37414A" w:rsidR="008C090D" w:rsidRDefault="00AE7790">
      <w:pPr>
        <w:widowControl w:val="0"/>
        <w:spacing w:after="0" w:line="240" w:lineRule="auto"/>
        <w:rPr>
          <w:rFonts w:ascii="Arial" w:eastAsia="Arial" w:hAnsi="Arial" w:cs="Arial"/>
          <w:color w:val="000000"/>
        </w:rPr>
      </w:pPr>
      <w:r>
        <w:rPr>
          <w:rFonts w:ascii="Arial" w:eastAsia="Arial" w:hAnsi="Arial" w:cs="Arial"/>
          <w:color w:val="000000"/>
        </w:rPr>
        <w:t>Maybe I am misremembering, but I thought we were going to take out specific guidance?</w:t>
      </w:r>
    </w:p>
  </w:comment>
  <w:comment w:id="78" w:author="Eileen Patten" w:date="2024-10-07T15:40:00Z" w:initials="EP">
    <w:p w14:paraId="12A77109" w14:textId="77777777" w:rsidR="003B6FD7" w:rsidRDefault="003B6FD7" w:rsidP="003B6FD7">
      <w:pPr>
        <w:pStyle w:val="CommentText"/>
      </w:pPr>
      <w:r>
        <w:rPr>
          <w:rStyle w:val="CommentReference"/>
        </w:rPr>
        <w:annotationRef/>
      </w:r>
      <w:r>
        <w:t xml:space="preserve">Previously we were directing that they should increase IT and ditch old inventoy control policies - now we are just explaining the benefits and considerations in increasing ITs. </w:t>
      </w:r>
    </w:p>
    <w:p w14:paraId="3CA817CC" w14:textId="77777777" w:rsidR="003B6FD7" w:rsidRDefault="003B6FD7" w:rsidP="003B6FD7">
      <w:pPr>
        <w:pStyle w:val="CommentText"/>
      </w:pPr>
    </w:p>
    <w:p w14:paraId="6B76ED2C" w14:textId="77777777" w:rsidR="003B6FD7" w:rsidRDefault="003B6FD7" w:rsidP="003B6FD7">
      <w:pPr>
        <w:pStyle w:val="CommentText"/>
      </w:pPr>
      <w:r>
        <w:t>Previous:</w:t>
      </w:r>
      <w:r>
        <w:br/>
      </w:r>
      <w:r>
        <w:rPr>
          <w:b/>
          <w:bCs/>
          <w:highlight w:val="white"/>
        </w:rPr>
        <w:t>Consider exploring ways to</w:t>
      </w:r>
      <w:r>
        <w:rPr>
          <w:b/>
          <w:bCs/>
          <w:color w:val="0078D4"/>
          <w:highlight w:val="white"/>
          <w:u w:val="single"/>
        </w:rPr>
        <w:t xml:space="preserve"> </w:t>
      </w:r>
      <w:r>
        <w:rPr>
          <w:b/>
          <w:bCs/>
          <w:strike/>
          <w:color w:val="0078D4"/>
          <w:highlight w:val="white"/>
        </w:rPr>
        <w:t xml:space="preserve">and </w:t>
      </w:r>
      <w:r>
        <w:rPr>
          <w:b/>
          <w:bCs/>
          <w:color w:val="0078D4"/>
          <w:highlight w:val="white"/>
          <w:u w:val="single"/>
        </w:rPr>
        <w:t xml:space="preserve">improve </w:t>
      </w:r>
      <w:r>
        <w:rPr>
          <w:b/>
          <w:bCs/>
          <w:strike/>
          <w:color w:val="0078D4"/>
          <w:highlight w:val="white"/>
        </w:rPr>
        <w:t xml:space="preserve">make </w:t>
      </w:r>
      <w:r>
        <w:rPr>
          <w:b/>
          <w:bCs/>
          <w:highlight w:val="white"/>
        </w:rPr>
        <w:t>your inventory turn</w:t>
      </w:r>
      <w:r>
        <w:rPr>
          <w:b/>
          <w:bCs/>
          <w:color w:val="0078D4"/>
          <w:highlight w:val="white"/>
          <w:u w:val="single"/>
        </w:rPr>
        <w:t> </w:t>
      </w:r>
      <w:r>
        <w:rPr>
          <w:b/>
          <w:bCs/>
          <w:strike/>
          <w:color w:val="0078D4"/>
          <w:highlight w:val="white"/>
        </w:rPr>
        <w:t xml:space="preserve"> faster</w:t>
      </w:r>
      <w:r>
        <w:rPr>
          <w:highlight w:val="white"/>
        </w:rPr>
        <w:t xml:space="preserve">  </w:t>
      </w:r>
      <w:r>
        <w:rPr>
          <w:highlight w:val="white"/>
        </w:rPr>
        <w:br/>
        <w:t xml:space="preserve">As countries’ service delivery, responsiveness, and data infrastructure around their public health supply chain improves, it may no longer be necessary to rely on basic inventory control policies that were designed for a system with a much lower level of visibility and data-driven insights. Consider the impacts of inventory control policies such as max-min and forced ordering, and whether changing to a different method, such </w:t>
      </w:r>
      <w:r>
        <w:rPr>
          <w:color w:val="0078D4"/>
          <w:highlight w:val="white"/>
          <w:u w:val="single"/>
        </w:rPr>
        <w:t>as a continuous</w:t>
      </w:r>
      <w:r>
        <w:rPr>
          <w:strike/>
          <w:color w:val="0078D4"/>
          <w:highlight w:val="white"/>
        </w:rPr>
        <w:t>as continuous</w:t>
      </w:r>
      <w:r>
        <w:rPr>
          <w:highlight w:val="white"/>
        </w:rPr>
        <w:t xml:space="preserve"> review system or standard system may be feasible to improve IT.3 Remember, the benefits of improved IT at health facilities are many, including freeing up excess storage space for other clinical activities and reducing wastage, expiry, and loss. But this can only be achieved as ordering and delivery procedures become more efficient. </w:t>
      </w:r>
      <w:r>
        <w:rPr>
          <w:highlight w:val="white"/>
        </w:rPr>
        <w:br/>
      </w:r>
      <w:r>
        <w:rPr>
          <w:color w:val="000000"/>
          <w:highlight w:val="white"/>
        </w:rPr>
        <w:t> </w:t>
      </w:r>
      <w:r>
        <w:rPr>
          <w:color w:val="000000"/>
          <w:highlight w:val="white"/>
        </w:rPr>
        <w:br/>
      </w:r>
      <w:r>
        <w:rPr>
          <w:highlight w:val="white"/>
        </w:rPr>
        <w:t>This may need to be aligned with revisions to delivery frequency or flexibility, which becomes easier as data availability and automation improves. More frequent deliveries and orders reduce uncertainty around changing patterns of consumption and create a more agile and efficient health care system. </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3C3CB0" w15:done="1"/>
  <w15:commentEx w15:paraId="17591F7C" w15:done="1"/>
  <w15:commentEx w15:paraId="1B5872A5" w15:paraIdParent="17591F7C" w15:done="1"/>
  <w15:commentEx w15:paraId="06916A6F" w15:paraIdParent="17591F7C" w15:done="1"/>
  <w15:commentEx w15:paraId="49CBBCBD" w15:done="1"/>
  <w15:commentEx w15:paraId="20494285" w15:paraIdParent="49CBBCBD" w15:done="1"/>
  <w15:commentEx w15:paraId="0107D6F3" w15:paraIdParent="49CBBCBD" w15:done="1"/>
  <w15:commentEx w15:paraId="5591EEAE" w15:paraIdParent="49CBBCBD" w15:done="1"/>
  <w15:commentEx w15:paraId="4069903A" w15:paraIdParent="49CBBCBD" w15:done="1"/>
  <w15:commentEx w15:paraId="457DAC7B" w15:done="1"/>
  <w15:commentEx w15:paraId="697A9CDC" w15:paraIdParent="457DAC7B" w15:done="1"/>
  <w15:commentEx w15:paraId="1D891F37" w15:paraIdParent="457DAC7B" w15:done="1"/>
  <w15:commentEx w15:paraId="4346D6BC" w15:done="1"/>
  <w15:commentEx w15:paraId="64900035" w15:done="1"/>
  <w15:commentEx w15:paraId="570EA7D1" w15:done="1"/>
  <w15:commentEx w15:paraId="4E9D4200" w15:paraIdParent="570EA7D1" w15:done="1"/>
  <w15:commentEx w15:paraId="39544AA6" w15:paraIdParent="570EA7D1" w15:done="1"/>
  <w15:commentEx w15:paraId="61C74036" w15:done="1"/>
  <w15:commentEx w15:paraId="767D967E" w15:done="1"/>
  <w15:commentEx w15:paraId="327543F6" w15:done="1"/>
  <w15:commentEx w15:paraId="77954ED2" w15:done="1"/>
  <w15:commentEx w15:paraId="62662D24" w15:paraIdParent="77954ED2" w15:done="1"/>
  <w15:commentEx w15:paraId="0F8D3BB7" w15:done="1"/>
  <w15:commentEx w15:paraId="53783440" w15:paraIdParent="0F8D3BB7" w15:done="1"/>
  <w15:commentEx w15:paraId="65A8C995" w15:paraIdParent="0F8D3BB7" w15:done="1"/>
  <w15:commentEx w15:paraId="6ABC62DD" w15:done="1"/>
  <w15:commentEx w15:paraId="5F67D153" w15:paraIdParent="6ABC62DD" w15:done="1"/>
  <w15:commentEx w15:paraId="17A43826" w15:done="1"/>
  <w15:commentEx w15:paraId="78311170" w15:paraIdParent="17A43826" w15:done="1"/>
  <w15:commentEx w15:paraId="77690196" w15:paraIdParent="17A43826" w15:done="1"/>
  <w15:commentEx w15:paraId="572D388E" w15:done="1"/>
  <w15:commentEx w15:paraId="66F5AF70" w15:paraIdParent="572D388E" w15:done="1"/>
  <w15:commentEx w15:paraId="6C7C87A7" w15:done="1"/>
  <w15:commentEx w15:paraId="128B147B" w15:done="1"/>
  <w15:commentEx w15:paraId="5C6758D4" w15:done="1"/>
  <w15:commentEx w15:paraId="17591F93" w15:done="1"/>
  <w15:commentEx w15:paraId="2F049E1D" w15:paraIdParent="17591F93" w15:done="1"/>
  <w15:commentEx w15:paraId="17591F97" w15:done="1"/>
  <w15:commentEx w15:paraId="29F29DC2" w15:paraIdParent="17591F97" w15:done="1"/>
  <w15:commentEx w15:paraId="720EB25F" w15:done="1"/>
  <w15:commentEx w15:paraId="7B016D8B" w15:paraIdParent="720EB25F" w15:done="1"/>
  <w15:commentEx w15:paraId="06F2F012" w15:done="1"/>
  <w15:commentEx w15:paraId="17591FB0" w15:done="1"/>
  <w15:commentEx w15:paraId="17591FB2" w15:done="1"/>
  <w15:commentEx w15:paraId="1E4DFFC7" w15:paraIdParent="17591FB2" w15:done="1"/>
  <w15:commentEx w15:paraId="17591FB6" w15:done="1"/>
  <w15:commentEx w15:paraId="17591FB8" w15:done="1"/>
  <w15:commentEx w15:paraId="7B266282" w15:done="1"/>
  <w15:commentEx w15:paraId="70EAE19D" w15:done="1"/>
  <w15:commentEx w15:paraId="35A0281C" w15:paraIdParent="70EAE19D" w15:done="1"/>
  <w15:commentEx w15:paraId="178FD2D7" w15:done="1"/>
  <w15:commentEx w15:paraId="17591FC5" w15:done="1"/>
  <w15:commentEx w15:paraId="6B76ED2C" w15:paraIdParent="17591FC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811466" w16cex:dateUtc="2024-10-15T21:18:00Z">
    <w16cex:extLst>
      <w16:ext w16:uri="{CE6994B0-6A32-4C9F-8C6B-6E91EDA988CE}">
        <cr:reactions xmlns:cr="http://schemas.microsoft.com/office/comments/2020/reactions">
          <cr:reaction reactionType="1">
            <cr:reactionInfo dateUtc="2024-10-22T16:53:06Z">
              <cr:user userId="S::jchimnani@ghsc-psm.org::ecbef806-2cce-4c78-ac5f-92a29961d8e1" userProvider="AD" userName="Jaya Chimnani"/>
            </cr:reactionInfo>
          </cr:reaction>
        </cr:reactions>
      </w16:ext>
    </w16cex:extLst>
  </w16cex:commentExtensible>
  <w16cex:commentExtensible w16cex:durableId="220B1C6B" w16cex:dateUtc="2024-10-07T18:43:00Z">
    <w16cex:extLst>
      <w16:ext w16:uri="{CE6994B0-6A32-4C9F-8C6B-6E91EDA988CE}">
        <cr:reactions xmlns:cr="http://schemas.microsoft.com/office/comments/2020/reactions">
          <cr:reaction reactionType="1">
            <cr:reactionInfo dateUtc="2024-10-08T16:30:05Z">
              <cr:user userId="S::jchimnani@ghsc-psm.org::ecbef806-2cce-4c78-ac5f-92a29961d8e1" userProvider="AD" userName="Jaya Chimnani"/>
            </cr:reactionInfo>
          </cr:reaction>
        </cr:reactions>
      </w16:ext>
    </w16cex:extLst>
  </w16cex:commentExtensible>
  <w16cex:commentExtensible w16cex:durableId="30B1580E" w16cex:dateUtc="2024-10-08T16:30:00Z"/>
  <w16cex:commentExtensible w16cex:durableId="6B0558DB" w16cex:dateUtc="2024-10-17T02:15:00Z"/>
  <w16cex:commentExtensible w16cex:durableId="1D9762E2" w16cex:dateUtc="2024-10-24T18:52:00Z"/>
  <w16cex:commentExtensible w16cex:durableId="22C80191" w16cex:dateUtc="2024-10-29T15:20:00Z"/>
  <w16cex:commentExtensible w16cex:durableId="068A8FE9" w16cex:dateUtc="2024-10-29T15:59:00Z"/>
  <w16cex:commentExtensible w16cex:durableId="573B8A14" w16cex:dateUtc="2024-10-29T17:22:00Z"/>
  <w16cex:commentExtensible w16cex:durableId="31E4675E" w16cex:dateUtc="2024-10-15T21:12:00Z"/>
  <w16cex:commentExtensible w16cex:durableId="55068459" w16cex:dateUtc="2024-10-22T17:01:00Z"/>
  <w16cex:commentExtensible w16cex:durableId="5A498D30" w16cex:dateUtc="2024-10-22T17:54:00Z"/>
  <w16cex:commentExtensible w16cex:durableId="2F33EDA1" w16cex:dateUtc="2024-10-15T20:43:00Z">
    <w16cex:extLst>
      <w16:ext w16:uri="{CE6994B0-6A32-4C9F-8C6B-6E91EDA988CE}">
        <cr:reactions xmlns:cr="http://schemas.microsoft.com/office/comments/2020/reactions">
          <cr:reaction reactionType="1">
            <cr:reactionInfo dateUtc="2024-10-22T17:02:05Z">
              <cr:user userId="S::jchimnani@ghsc-psm.org::ecbef806-2cce-4c78-ac5f-92a29961d8e1" userProvider="AD" userName="Jaya Chimnani"/>
            </cr:reactionInfo>
          </cr:reaction>
        </cr:reactions>
      </w16:ext>
    </w16cex:extLst>
  </w16cex:commentExtensible>
  <w16cex:commentExtensible w16cex:durableId="6D7F460F" w16cex:dateUtc="2024-10-16T19:04:00Z"/>
  <w16cex:commentExtensible w16cex:durableId="3775D8A0" w16cex:dateUtc="2024-10-15T20:44:00Z">
    <w16cex:extLst>
      <w16:ext w16:uri="{CE6994B0-6A32-4C9F-8C6B-6E91EDA988CE}">
        <cr:reactions xmlns:cr="http://schemas.microsoft.com/office/comments/2020/reactions">
          <cr:reaction reactionType="1">
            <cr:reactionInfo dateUtc="2024-10-22T17:04:05Z">
              <cr:user userId="S::jchimnani@ghsc-psm.org::ecbef806-2cce-4c78-ac5f-92a29961d8e1" userProvider="AD" userName="Jaya Chimnani"/>
            </cr:reactionInfo>
          </cr:reaction>
        </cr:reactions>
      </w16:ext>
    </w16cex:extLst>
  </w16cex:commentExtensible>
  <w16cex:commentExtensible w16cex:durableId="77A398B0" w16cex:dateUtc="2024-10-29T15:22:00Z"/>
  <w16cex:commentExtensible w16cex:durableId="6F219FF7" w16cex:dateUtc="2024-10-29T15:31:00Z">
    <w16cex:extLst>
      <w16:ext w16:uri="{CE6994B0-6A32-4C9F-8C6B-6E91EDA988CE}">
        <cr:reactions xmlns:cr="http://schemas.microsoft.com/office/comments/2020/reactions">
          <cr:reaction reactionType="1">
            <cr:reactionInfo dateUtc="2024-11-06T20:25:06Z">
              <cr:user userId="S::mrobinson@ghsc-psm.org::adacd5e6-0f49-4e05-87e8-d409c11592a1" userProvider="AD" userName="Madeline Robinson"/>
            </cr:reactionInfo>
          </cr:reaction>
        </cr:reactions>
      </w16:ext>
    </w16cex:extLst>
  </w16cex:commentExtensible>
  <w16cex:commentExtensible w16cex:durableId="0107B551" w16cex:dateUtc="2024-10-15T20:52:00Z">
    <w16cex:extLst>
      <w16:ext w16:uri="{CE6994B0-6A32-4C9F-8C6B-6E91EDA988CE}">
        <cr:reactions xmlns:cr="http://schemas.microsoft.com/office/comments/2020/reactions">
          <cr:reaction reactionType="1">
            <cr:reactionInfo dateUtc="2024-10-22T17:05:13Z">
              <cr:user userId="S::jchimnani@ghsc-psm.org::ecbef806-2cce-4c78-ac5f-92a29961d8e1" userProvider="AD" userName="Jaya Chimnani"/>
            </cr:reactionInfo>
          </cr:reaction>
        </cr:reactions>
      </w16:ext>
    </w16cex:extLst>
  </w16cex:commentExtensible>
  <w16cex:commentExtensible w16cex:durableId="6A2C298A" w16cex:dateUtc="2024-10-15T21:22:00Z"/>
  <w16cex:commentExtensible w16cex:durableId="135D4552" w16cex:dateUtc="2024-10-29T15:17:00Z">
    <w16cex:extLst>
      <w16:ext w16:uri="{CE6994B0-6A32-4C9F-8C6B-6E91EDA988CE}">
        <cr:reactions xmlns:cr="http://schemas.microsoft.com/office/comments/2020/reactions">
          <cr:reaction reactionType="1">
            <cr:reactionInfo dateUtc="2024-11-06T20:26:12Z">
              <cr:user userId="S::mrobinson@ghsc-psm.org::adacd5e6-0f49-4e05-87e8-d409c11592a1" userProvider="AD" userName="Madeline Robinson"/>
            </cr:reactionInfo>
          </cr:reaction>
        </cr:reactions>
      </w16:ext>
    </w16cex:extLst>
  </w16cex:commentExtensible>
  <w16cex:commentExtensible w16cex:durableId="58D9F46D" w16cex:dateUtc="2024-10-15T21:36:00Z"/>
  <w16cex:commentExtensible w16cex:durableId="50CA6F9F" w16cex:dateUtc="2024-10-22T17:08:00Z"/>
  <w16cex:commentExtensible w16cex:durableId="0B0DE10F" w16cex:dateUtc="2024-10-16T16:41:00Z"/>
  <w16cex:commentExtensible w16cex:durableId="78726B04" w16cex:dateUtc="2024-10-22T17:10:00Z"/>
  <w16cex:commentExtensible w16cex:durableId="46D89BE5" w16cex:dateUtc="2024-10-22T17:28:00Z"/>
  <w16cex:commentExtensible w16cex:durableId="1BB75B05" w16cex:dateUtc="2024-10-15T22:00:00Z"/>
  <w16cex:commentExtensible w16cex:durableId="5C91595B" w16cex:dateUtc="2024-10-22T19:02:00Z"/>
  <w16cex:commentExtensible w16cex:durableId="1F9F2281" w16cex:dateUtc="2024-10-15T22:02:00Z"/>
  <w16cex:commentExtensible w16cex:durableId="428F9B4E" w16cex:dateUtc="2024-10-22T19:01:00Z"/>
  <w16cex:commentExtensible w16cex:durableId="17B03AB9" w16cex:dateUtc="2024-10-22T19:27:00Z"/>
  <w16cex:commentExtensible w16cex:durableId="521AA205" w16cex:dateUtc="2024-10-16T16:54:00Z"/>
  <w16cex:commentExtensible w16cex:durableId="7788EEDE" w16cex:dateUtc="2024-10-22T19:11:00Z"/>
  <w16cex:commentExtensible w16cex:durableId="187E1DDE" w16cex:dateUtc="2024-10-16T16:56:00Z"/>
  <w16cex:commentExtensible w16cex:durableId="3F2A3A07" w16cex:dateUtc="2024-10-29T15:38:00Z">
    <w16cex:extLst>
      <w16:ext w16:uri="{CE6994B0-6A32-4C9F-8C6B-6E91EDA988CE}">
        <cr:reactions xmlns:cr="http://schemas.microsoft.com/office/comments/2020/reactions">
          <cr:reaction reactionType="1">
            <cr:reactionInfo dateUtc="2024-11-06T23:07:21Z">
              <cr:user userId="S::mrobinson@ghsc-psm.org::adacd5e6-0f49-4e05-87e8-d409c11592a1" userProvider="AD" userName="Madeline Robinson"/>
            </cr:reactionInfo>
          </cr:reaction>
        </cr:reactions>
      </w16:ext>
    </w16cex:extLst>
  </w16cex:commentExtensible>
  <w16cex:commentExtensible w16cex:durableId="0833659A" w16cex:dateUtc="2024-10-29T15:40:00Z"/>
  <w16cex:commentExtensible w16cex:durableId="0CA97567" w16cex:dateUtc="2024-10-07T19:02:00Z"/>
  <w16cex:commentExtensible w16cex:durableId="3312DD3A" w16cex:dateUtc="2024-10-22T19:20:00Z"/>
  <w16cex:commentExtensible w16cex:durableId="52887CFB" w16cex:dateUtc="2024-10-07T19:26:00Z"/>
  <w16cex:commentExtensible w16cex:durableId="6FF6EAA2" w16cex:dateUtc="2024-10-16T19:53:00Z"/>
  <w16cex:commentExtensible w16cex:durableId="3C70895C" w16cex:dateUtc="2024-10-17T01:57:00Z">
    <w16cex:extLst>
      <w16:ext w16:uri="{CE6994B0-6A32-4C9F-8C6B-6E91EDA988CE}">
        <cr:reactions xmlns:cr="http://schemas.microsoft.com/office/comments/2020/reactions">
          <cr:reaction reactionType="1">
            <cr:reactionInfo dateUtc="2024-10-22T19:36:58Z">
              <cr:user userId="S::jchimnani@ghsc-psm.org::ecbef806-2cce-4c78-ac5f-92a29961d8e1" userProvider="AD" userName="Jaya Chimnani"/>
            </cr:reactionInfo>
          </cr:reaction>
        </cr:reactions>
      </w16:ext>
    </w16cex:extLst>
  </w16cex:commentExtensible>
  <w16cex:commentExtensible w16cex:durableId="2C294B6D" w16cex:dateUtc="2024-10-11T15:48:00Z"/>
  <w16cex:commentExtensible w16cex:durableId="7CE340F0" w16cex:dateUtc="2024-11-07T14:28:00Z"/>
  <w16cex:commentExtensible w16cex:durableId="6B7362C2" w16cex:dateUtc="2024-10-17T02:07:00Z"/>
  <w16cex:commentExtensible w16cex:durableId="28EA7B0B" w16cex:dateUtc="2024-10-22T20:09:00Z"/>
  <w16cex:commentExtensible w16cex:durableId="356CD642" w16cex:dateUtc="2024-10-24T18:12:00Z"/>
  <w16cex:commentExtensible w16cex:durableId="2E7DAEDC" w16cex:dateUtc="2024-10-07T1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3C3CB0" w16cid:durableId="17811466"/>
  <w16cid:commentId w16cid:paraId="17591F7C" w16cid:durableId="6D26999B"/>
  <w16cid:commentId w16cid:paraId="1B5872A5" w16cid:durableId="220B1C6B"/>
  <w16cid:commentId w16cid:paraId="06916A6F" w16cid:durableId="30B1580E"/>
  <w16cid:commentId w16cid:paraId="49CBBCBD" w16cid:durableId="6B0558DB"/>
  <w16cid:commentId w16cid:paraId="20494285" w16cid:durableId="1D9762E2"/>
  <w16cid:commentId w16cid:paraId="0107D6F3" w16cid:durableId="22C80191"/>
  <w16cid:commentId w16cid:paraId="5591EEAE" w16cid:durableId="068A8FE9"/>
  <w16cid:commentId w16cid:paraId="4069903A" w16cid:durableId="573B8A14"/>
  <w16cid:commentId w16cid:paraId="457DAC7B" w16cid:durableId="31E4675E"/>
  <w16cid:commentId w16cid:paraId="697A9CDC" w16cid:durableId="55068459"/>
  <w16cid:commentId w16cid:paraId="1D891F37" w16cid:durableId="5A498D30"/>
  <w16cid:commentId w16cid:paraId="4346D6BC" w16cid:durableId="2F33EDA1"/>
  <w16cid:commentId w16cid:paraId="64900035" w16cid:durableId="6D7F460F"/>
  <w16cid:commentId w16cid:paraId="570EA7D1" w16cid:durableId="3775D8A0"/>
  <w16cid:commentId w16cid:paraId="4E9D4200" w16cid:durableId="77A398B0"/>
  <w16cid:commentId w16cid:paraId="39544AA6" w16cid:durableId="6F219FF7"/>
  <w16cid:commentId w16cid:paraId="61C74036" w16cid:durableId="0107B551"/>
  <w16cid:commentId w16cid:paraId="767D967E" w16cid:durableId="6A2C298A"/>
  <w16cid:commentId w16cid:paraId="327543F6" w16cid:durableId="135D4552"/>
  <w16cid:commentId w16cid:paraId="77954ED2" w16cid:durableId="58D9F46D"/>
  <w16cid:commentId w16cid:paraId="62662D24" w16cid:durableId="50CA6F9F"/>
  <w16cid:commentId w16cid:paraId="0F8D3BB7" w16cid:durableId="0B0DE10F"/>
  <w16cid:commentId w16cid:paraId="53783440" w16cid:durableId="78726B04"/>
  <w16cid:commentId w16cid:paraId="65A8C995" w16cid:durableId="46D89BE5"/>
  <w16cid:commentId w16cid:paraId="6ABC62DD" w16cid:durableId="1BB75B05"/>
  <w16cid:commentId w16cid:paraId="5F67D153" w16cid:durableId="5C91595B"/>
  <w16cid:commentId w16cid:paraId="17A43826" w16cid:durableId="1F9F2281"/>
  <w16cid:commentId w16cid:paraId="78311170" w16cid:durableId="428F9B4E"/>
  <w16cid:commentId w16cid:paraId="77690196" w16cid:durableId="17B03AB9"/>
  <w16cid:commentId w16cid:paraId="572D388E" w16cid:durableId="521AA205"/>
  <w16cid:commentId w16cid:paraId="66F5AF70" w16cid:durableId="7788EEDE"/>
  <w16cid:commentId w16cid:paraId="6C7C87A7" w16cid:durableId="187E1DDE"/>
  <w16cid:commentId w16cid:paraId="128B147B" w16cid:durableId="3F2A3A07"/>
  <w16cid:commentId w16cid:paraId="5C6758D4" w16cid:durableId="0833659A"/>
  <w16cid:commentId w16cid:paraId="17591F93" w16cid:durableId="70807B71"/>
  <w16cid:commentId w16cid:paraId="2F049E1D" w16cid:durableId="0CA97567"/>
  <w16cid:commentId w16cid:paraId="17591F97" w16cid:durableId="0D07D809"/>
  <w16cid:commentId w16cid:paraId="29F29DC2" w16cid:durableId="3312DD3A"/>
  <w16cid:commentId w16cid:paraId="720EB25F" w16cid:durableId="52887CFB"/>
  <w16cid:commentId w16cid:paraId="7B016D8B" w16cid:durableId="6FF6EAA2"/>
  <w16cid:commentId w16cid:paraId="06F2F012" w16cid:durableId="3C70895C"/>
  <w16cid:commentId w16cid:paraId="17591FB0" w16cid:durableId="760049BB"/>
  <w16cid:commentId w16cid:paraId="17591FB2" w16cid:durableId="46FC3257"/>
  <w16cid:commentId w16cid:paraId="1E4DFFC7" w16cid:durableId="2C294B6D"/>
  <w16cid:commentId w16cid:paraId="17591FB6" w16cid:durableId="09F88CFB"/>
  <w16cid:commentId w16cid:paraId="17591FB8" w16cid:durableId="2B4EF207"/>
  <w16cid:commentId w16cid:paraId="7B266282" w16cid:durableId="7CE340F0"/>
  <w16cid:commentId w16cid:paraId="70EAE19D" w16cid:durableId="6B7362C2"/>
  <w16cid:commentId w16cid:paraId="35A0281C" w16cid:durableId="28EA7B0B"/>
  <w16cid:commentId w16cid:paraId="178FD2D7" w16cid:durableId="356CD642"/>
  <w16cid:commentId w16cid:paraId="17591FC5" w16cid:durableId="58E94583"/>
  <w16cid:commentId w16cid:paraId="6B76ED2C" w16cid:durableId="2E7DAE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396A1" w14:textId="77777777" w:rsidR="00200B81" w:rsidRDefault="00200B81">
      <w:pPr>
        <w:spacing w:after="0" w:line="240" w:lineRule="auto"/>
      </w:pPr>
      <w:r>
        <w:separator/>
      </w:r>
    </w:p>
  </w:endnote>
  <w:endnote w:type="continuationSeparator" w:id="0">
    <w:p w14:paraId="70301A2A" w14:textId="77777777" w:rsidR="00200B81" w:rsidRDefault="00200B81">
      <w:pPr>
        <w:spacing w:after="0" w:line="240" w:lineRule="auto"/>
      </w:pPr>
      <w:r>
        <w:continuationSeparator/>
      </w:r>
    </w:p>
  </w:endnote>
  <w:endnote w:type="continuationNotice" w:id="1">
    <w:p w14:paraId="49CF50EE" w14:textId="77777777" w:rsidR="00200B81" w:rsidRDefault="00200B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w:altName w:val="Calibri"/>
    <w:charset w:val="00"/>
    <w:family w:val="swiss"/>
    <w:pitch w:val="variable"/>
    <w:sig w:usb0="A0002AAF" w:usb1="5000205A" w:usb2="00000000" w:usb3="00000000" w:csb0="000001F7" w:csb1="00000000"/>
    <w:embedRegular r:id="rId1" w:fontKey="{34B43DC5-D198-4FAA-AB38-F0D3FF8857C1}"/>
    <w:embedBold r:id="rId2" w:fontKey="{06DAF950-3E64-4374-A041-05E651527951}"/>
    <w:embedItalic r:id="rId3" w:fontKey="{2F2CEAB7-4497-477F-AD39-30136113F37F}"/>
    <w:embedBoldItalic r:id="rId4" w:fontKey="{C51CE7FE-C25F-40AA-8ACB-048A474CCE9F}"/>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fontKey="{3BE0F4A8-D785-4558-9A14-EAFFDDEC40A4}"/>
    <w:embedBold r:id="rId6" w:fontKey="{0235BC1F-F38F-489A-8964-78F41B4D2F3F}"/>
  </w:font>
  <w:font w:name="Calibri Light">
    <w:panose1 w:val="020F0302020204030204"/>
    <w:charset w:val="00"/>
    <w:family w:val="swiss"/>
    <w:pitch w:val="variable"/>
    <w:sig w:usb0="E4002EFF" w:usb1="C200247B" w:usb2="00000009" w:usb3="00000000" w:csb0="000001FF" w:csb1="00000000"/>
    <w:embedRegular r:id="rId7" w:fontKey="{B92B0506-6FD6-4975-B087-5ECCA1E31D57}"/>
    <w:embedItalic r:id="rId8" w:fontKey="{9FE8AE10-B005-4F1B-90EE-0F7BDEB26109}"/>
  </w:font>
  <w:font w:name="Yu Gothic Light">
    <w:panose1 w:val="020B0300000000000000"/>
    <w:charset w:val="80"/>
    <w:family w:val="swiss"/>
    <w:pitch w:val="variable"/>
    <w:sig w:usb0="E00002FF" w:usb1="2AC7FDFF" w:usb2="00000016" w:usb3="00000000" w:csb0="0002009F" w:csb1="00000000"/>
  </w:font>
  <w:font w:name="Gill Sans Std Light">
    <w:altName w:val="Cambria"/>
    <w:panose1 w:val="00000000000000000000"/>
    <w:charset w:val="00"/>
    <w:family w:val="swiss"/>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embedRegular r:id="rId9" w:fontKey="{431F8928-4DFC-4806-A5D0-9C7D97024B32}"/>
    <w:embedBold r:id="rId10" w:fontKey="{A14873CB-D305-474B-9324-B0FE57F44643}"/>
    <w:embedItalic r:id="rId11" w:fontKey="{02946748-A3EA-45F3-AFDD-38F0DA8C2D23}"/>
    <w:embedBoldItalic r:id="rId12" w:fontKey="{D4901FEF-29CD-4B14-AEF9-A0A502B7065C}"/>
  </w:font>
  <w:font w:name="MS Mincho">
    <w:altName w:val="ＭＳ 明朝"/>
    <w:panose1 w:val="02020609040205080304"/>
    <w:charset w:val="80"/>
    <w:family w:val="modern"/>
    <w:pitch w:val="fixed"/>
    <w:sig w:usb0="E00002FF" w:usb1="6AC7FDFB" w:usb2="08000012" w:usb3="00000000" w:csb0="0002009F" w:csb1="00000000"/>
  </w:font>
  <w:font w:name="GillSansMTStd-Book">
    <w:panose1 w:val="00000000000000000000"/>
    <w:charset w:val="4D"/>
    <w:family w:val="auto"/>
    <w:notTrueType/>
    <w:pitch w:val="default"/>
    <w:sig w:usb0="00000003" w:usb1="00000000" w:usb2="00000000" w:usb3="00000000" w:csb0="00000001" w:csb1="00000000"/>
  </w:font>
  <w:font w:name="MinionPro-Regular">
    <w:panose1 w:val="00000000000000000000"/>
    <w:charset w:val="4D"/>
    <w:family w:val="auto"/>
    <w:notTrueType/>
    <w:pitch w:val="default"/>
    <w:sig w:usb0="00000003" w:usb1="00000000" w:usb2="00000000" w:usb3="00000000" w:csb0="00000001" w:csb1="00000000"/>
  </w:font>
  <w:font w:name="GillSansMT-Bold">
    <w:panose1 w:val="00000000000000000000"/>
    <w:charset w:val="4D"/>
    <w:family w:val="auto"/>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embedRegular r:id="rId13" w:fontKey="{DC503A02-2074-4248-98C2-A496213F7D6D}"/>
    <w:embedItalic r:id="rId14" w:fontKey="{CB3A9933-BADC-4960-9830-2E34952CE146}"/>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5" w:fontKey="{02CC7BF6-1CEB-4039-9E04-3471A597F767}"/>
    <w:embedItalic r:id="rId16" w:fontKey="{A2AD9F31-F37C-441C-BA10-0F4322EA22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8" w14:textId="77777777" w:rsidR="008C090D" w:rsidRDefault="008C090D">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B" w14:textId="77777777" w:rsidR="008C090D" w:rsidRDefault="008C090D">
    <w:pPr>
      <w:tabs>
        <w:tab w:val="center" w:pos="4680"/>
        <w:tab w:val="right" w:pos="9360"/>
      </w:tabs>
      <w:spacing w:after="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E" w14:textId="77777777" w:rsidR="008C090D" w:rsidRDefault="008C090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D0" w14:textId="77777777" w:rsidR="008C090D" w:rsidRDefault="00AE7790">
    <w:r>
      <w:t xml:space="preserve">Click and Type Report Title   |   </w:t>
    </w:r>
    <w:r>
      <w:fldChar w:fldCharType="begin"/>
    </w:r>
    <w:r>
      <w:instrText>PAGE</w:instrText>
    </w:r>
    <w:r>
      <w:fldChar w:fldCharType="separate"/>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07DFD" w14:textId="203300DA" w:rsidR="00DA5FFC" w:rsidRDefault="008010B9">
    <w:pPr>
      <w:spacing w:after="100" w:line="240" w:lineRule="auto"/>
      <w:jc w:val="center"/>
      <w:rPr>
        <w:sz w:val="16"/>
        <w:szCs w:val="16"/>
      </w:rPr>
    </w:pPr>
    <w:r>
      <w:rPr>
        <w:sz w:val="16"/>
        <w:szCs w:val="16"/>
      </w:rPr>
      <w:t xml:space="preserve">Facility Inventory </w:t>
    </w:r>
    <w:r w:rsidR="0023163D">
      <w:rPr>
        <w:sz w:val="16"/>
        <w:szCs w:val="16"/>
      </w:rPr>
      <w:t>Turnover Analysis Learning Guide</w:t>
    </w:r>
    <w:r w:rsidR="00DA5FFC">
      <w:rPr>
        <w:sz w:val="16"/>
        <w:szCs w:val="16"/>
      </w:rPr>
      <w:t xml:space="preserve">   |   </w:t>
    </w:r>
    <w:r w:rsidR="00DA5FFC">
      <w:rPr>
        <w:sz w:val="16"/>
        <w:szCs w:val="16"/>
      </w:rPr>
      <w:fldChar w:fldCharType="begin"/>
    </w:r>
    <w:r w:rsidR="00DA5FFC">
      <w:rPr>
        <w:sz w:val="16"/>
        <w:szCs w:val="16"/>
      </w:rPr>
      <w:instrText>PAGE</w:instrText>
    </w:r>
    <w:r w:rsidR="00DA5FFC">
      <w:rPr>
        <w:sz w:val="16"/>
        <w:szCs w:val="16"/>
      </w:rPr>
      <w:fldChar w:fldCharType="separate"/>
    </w:r>
    <w:r w:rsidR="00DA5FFC">
      <w:rPr>
        <w:noProof/>
        <w:sz w:val="16"/>
        <w:szCs w:val="16"/>
      </w:rPr>
      <w:t>1</w:t>
    </w:r>
    <w:r w:rsidR="00DA5FFC">
      <w:rPr>
        <w:sz w:val="16"/>
        <w:szCs w:val="16"/>
      </w:rPr>
      <w:fldChar w:fldCharType="end"/>
    </w:r>
  </w:p>
  <w:p w14:paraId="5ACE2A0D" w14:textId="77777777" w:rsidR="00DA5FFC" w:rsidRDefault="00DA5FFC">
    <w:pPr>
      <w:widowControl w:val="0"/>
      <w:spacing w:after="0" w:line="276" w:lineRule="auto"/>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88B8F" w14:textId="77777777" w:rsidR="00DA5FFC" w:rsidRDefault="00DA5FFC">
    <w:pPr>
      <w:spacing w:after="0" w:line="240" w:lineRule="auto"/>
      <w:jc w:val="center"/>
      <w:rPr>
        <w:sz w:val="16"/>
        <w:szCs w:val="16"/>
      </w:rPr>
    </w:pPr>
    <w:r>
      <w:rPr>
        <w:sz w:val="16"/>
        <w:szCs w:val="16"/>
      </w:rPr>
      <w:t xml:space="preserve">Click and Type Report Title   |   </w:t>
    </w:r>
    <w:r>
      <w:rPr>
        <w:sz w:val="16"/>
        <w:szCs w:val="16"/>
      </w:rPr>
      <w:fldChar w:fldCharType="begin"/>
    </w:r>
    <w:r>
      <w:rPr>
        <w:sz w:val="16"/>
        <w:szCs w:val="16"/>
      </w:rPr>
      <w:instrText>PAGE</w:instrText>
    </w:r>
    <w:r>
      <w:rPr>
        <w:sz w:val="16"/>
        <w:szCs w:val="16"/>
      </w:rPr>
      <w:fldChar w:fldCharType="separate"/>
    </w:r>
    <w:r>
      <w:rPr>
        <w:sz w:val="16"/>
        <w:szCs w:val="16"/>
      </w:rPr>
      <w:fldChar w:fldCharType="end"/>
    </w:r>
  </w:p>
  <w:p w14:paraId="1AAED40E" w14:textId="77777777" w:rsidR="00DA5FFC" w:rsidRDefault="00DA5FFC">
    <w:pPr>
      <w:widowControl w:val="0"/>
      <w:spacing w:after="0" w:line="276" w:lineRule="auto"/>
      <w:rPr>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D5" w14:textId="77777777" w:rsidR="008C090D" w:rsidRDefault="00AE7790">
    <w:r>
      <w:t xml:space="preserve">Click and Type Report Title   |   </w:t>
    </w:r>
    <w:r>
      <w:fldChar w:fldCharType="begin"/>
    </w:r>
    <w:r>
      <w:instrText>PAGE</w:instrText>
    </w:r>
    <w:r>
      <w:fldChar w:fldCharType="separate"/>
    </w:r>
    <w:r>
      <w:fldChar w:fldCharType="end"/>
    </w:r>
    <w:proofErr w:type="spellStart"/>
    <w:r>
      <w:t>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01537" w14:textId="77777777" w:rsidR="00200B81" w:rsidRDefault="00200B81">
      <w:pPr>
        <w:spacing w:after="0" w:line="240" w:lineRule="auto"/>
      </w:pPr>
      <w:r>
        <w:separator/>
      </w:r>
    </w:p>
  </w:footnote>
  <w:footnote w:type="continuationSeparator" w:id="0">
    <w:p w14:paraId="19BBAD04" w14:textId="77777777" w:rsidR="00200B81" w:rsidRDefault="00200B81">
      <w:pPr>
        <w:spacing w:after="0" w:line="240" w:lineRule="auto"/>
      </w:pPr>
      <w:r>
        <w:continuationSeparator/>
      </w:r>
    </w:p>
  </w:footnote>
  <w:footnote w:type="continuationNotice" w:id="1">
    <w:p w14:paraId="3F1EA499" w14:textId="77777777" w:rsidR="00200B81" w:rsidRDefault="00200B81">
      <w:pPr>
        <w:spacing w:after="0" w:line="240" w:lineRule="auto"/>
      </w:pPr>
    </w:p>
  </w:footnote>
  <w:footnote w:id="2">
    <w:p w14:paraId="17591FE7" w14:textId="7B0ED7C3" w:rsidR="008C090D" w:rsidRDefault="00AE7790">
      <w:pPr>
        <w:spacing w:after="0" w:line="240" w:lineRule="auto"/>
        <w:rPr>
          <w:color w:val="9E9A92"/>
          <w:sz w:val="16"/>
          <w:szCs w:val="16"/>
        </w:rPr>
      </w:pPr>
      <w:r>
        <w:rPr>
          <w:rStyle w:val="FootnoteReference"/>
        </w:rPr>
        <w:footnoteRef/>
      </w:r>
      <w:r>
        <w:rPr>
          <w:color w:val="9E9A92"/>
          <w:sz w:val="16"/>
          <w:szCs w:val="16"/>
        </w:rPr>
        <w:t xml:space="preserve"> </w:t>
      </w:r>
      <w:r w:rsidR="00420642" w:rsidRPr="00CF1931">
        <w:rPr>
          <w:i/>
          <w:iCs/>
          <w:color w:val="9E9A92"/>
          <w:sz w:val="16"/>
          <w:szCs w:val="16"/>
        </w:rPr>
        <w:t>Winning the Logistics Game</w:t>
      </w:r>
      <w:r w:rsidR="00420642">
        <w:rPr>
          <w:color w:val="9E9A92"/>
          <w:sz w:val="16"/>
          <w:szCs w:val="16"/>
        </w:rPr>
        <w:t xml:space="preserve">. </w:t>
      </w:r>
      <w:r w:rsidR="00E348F7">
        <w:rPr>
          <w:color w:val="9E9A92"/>
          <w:sz w:val="16"/>
          <w:szCs w:val="16"/>
        </w:rPr>
        <w:t>USAID G</w:t>
      </w:r>
      <w:r w:rsidR="00565E3D">
        <w:rPr>
          <w:color w:val="9E9A92"/>
          <w:sz w:val="16"/>
          <w:szCs w:val="16"/>
        </w:rPr>
        <w:t>lobal Health Supply Chain Program</w:t>
      </w:r>
      <w:r w:rsidR="002D74B2">
        <w:rPr>
          <w:color w:val="9E9A92"/>
          <w:sz w:val="16"/>
          <w:szCs w:val="16"/>
        </w:rPr>
        <w:t xml:space="preserve">, </w:t>
      </w:r>
      <w:r w:rsidR="00420642">
        <w:rPr>
          <w:color w:val="9E9A92"/>
          <w:sz w:val="16"/>
          <w:szCs w:val="16"/>
        </w:rPr>
        <w:t>February 2024.</w:t>
      </w:r>
      <w:r w:rsidR="00C27F0C">
        <w:rPr>
          <w:color w:val="9E9A92"/>
          <w:sz w:val="16"/>
          <w:szCs w:val="16"/>
        </w:rPr>
        <w:t xml:space="preserve"> </w:t>
      </w:r>
      <w:r w:rsidR="00D22A13">
        <w:rPr>
          <w:color w:val="9E9A92"/>
          <w:sz w:val="16"/>
          <w:szCs w:val="16"/>
        </w:rPr>
        <w:t xml:space="preserve"> </w:t>
      </w:r>
      <w:r w:rsidR="00EF63CE">
        <w:rPr>
          <w:color w:val="9E9A92"/>
          <w:sz w:val="16"/>
          <w:szCs w:val="16"/>
        </w:rPr>
        <w:br/>
      </w:r>
      <w:hyperlink r:id="rId1" w:history="1">
        <w:r w:rsidR="00E64E5C" w:rsidRPr="00E64E5C">
          <w:rPr>
            <w:rStyle w:val="Hyperlink"/>
            <w:sz w:val="16"/>
            <w:szCs w:val="16"/>
          </w:rPr>
          <w:t>https://www.ghsupplychain.org/winning-logistics-game</w:t>
        </w:r>
      </w:hyperlink>
      <w:r w:rsidR="000302FB">
        <w:rPr>
          <w:sz w:val="16"/>
          <w:szCs w:val="16"/>
          <w:u w:val="single"/>
        </w:rPr>
        <w:t xml:space="preserve"> </w:t>
      </w:r>
    </w:p>
  </w:footnote>
  <w:footnote w:id="3">
    <w:p w14:paraId="17591FE8" w14:textId="2148A8AF" w:rsidR="008C090D" w:rsidRDefault="00AE7790">
      <w:pPr>
        <w:spacing w:after="0" w:line="240" w:lineRule="auto"/>
        <w:rPr>
          <w:color w:val="9E9A92"/>
          <w:sz w:val="16"/>
          <w:szCs w:val="16"/>
        </w:rPr>
      </w:pPr>
      <w:r>
        <w:rPr>
          <w:rStyle w:val="FootnoteReference"/>
        </w:rPr>
        <w:footnoteRef/>
      </w:r>
      <w:r>
        <w:rPr>
          <w:color w:val="9E9A92"/>
          <w:sz w:val="16"/>
          <w:szCs w:val="16"/>
        </w:rPr>
        <w:t xml:space="preserve"> </w:t>
      </w:r>
      <w:r w:rsidR="009577E5">
        <w:rPr>
          <w:color w:val="9E9A92"/>
          <w:sz w:val="16"/>
          <w:szCs w:val="16"/>
        </w:rPr>
        <w:t>“Quantification Analytics Tool.”</w:t>
      </w:r>
      <w:r w:rsidR="00DF2C2C">
        <w:rPr>
          <w:color w:val="9E9A92"/>
          <w:sz w:val="16"/>
          <w:szCs w:val="16"/>
        </w:rPr>
        <w:t xml:space="preserve"> USAID Global Health Supply Chain Program, December 13, 2021.</w:t>
      </w:r>
      <w:r w:rsidR="00EF63CE">
        <w:rPr>
          <w:color w:val="9E9A92"/>
          <w:sz w:val="16"/>
          <w:szCs w:val="16"/>
        </w:rPr>
        <w:t xml:space="preserve"> </w:t>
      </w:r>
      <w:hyperlink r:id="rId2" w:history="1">
        <w:r w:rsidR="00EF63CE" w:rsidRPr="00EF63CE">
          <w:rPr>
            <w:rStyle w:val="Hyperlink"/>
            <w:sz w:val="16"/>
            <w:szCs w:val="16"/>
          </w:rPr>
          <w:t>https://www.ghsupplychain.org/quantificationanalyticstool</w:t>
        </w:r>
      </w:hyperlink>
      <w:r>
        <w:rPr>
          <w:color w:val="9E9A92"/>
          <w:sz w:val="16"/>
          <w:szCs w:val="16"/>
        </w:rPr>
        <w:t xml:space="preserve"> </w:t>
      </w:r>
    </w:p>
  </w:footnote>
  <w:footnote w:id="4">
    <w:p w14:paraId="17591FE9" w14:textId="512552F6" w:rsidR="008C090D" w:rsidRPr="00346DDF" w:rsidRDefault="00AE7790">
      <w:pPr>
        <w:spacing w:after="0" w:line="240" w:lineRule="auto"/>
        <w:rPr>
          <w:color w:val="545046"/>
          <w:sz w:val="16"/>
          <w:szCs w:val="16"/>
        </w:rPr>
      </w:pPr>
      <w:r>
        <w:rPr>
          <w:rStyle w:val="FootnoteReference"/>
        </w:rPr>
        <w:footnoteRef/>
      </w:r>
      <w:r w:rsidRPr="00346DDF">
        <w:rPr>
          <w:color w:val="545046"/>
          <w:sz w:val="16"/>
          <w:szCs w:val="16"/>
        </w:rPr>
        <w:t xml:space="preserve"> Using Inventory Turnover to Assess Supply Chain Performance</w:t>
      </w:r>
      <w:r w:rsidR="0044427D">
        <w:rPr>
          <w:color w:val="545046"/>
          <w:sz w:val="16"/>
          <w:szCs w:val="16"/>
        </w:rPr>
        <w:t>. USAID</w:t>
      </w:r>
      <w:r w:rsidR="00B82316">
        <w:rPr>
          <w:color w:val="545046"/>
          <w:sz w:val="16"/>
          <w:szCs w:val="16"/>
        </w:rPr>
        <w:t xml:space="preserve"> |</w:t>
      </w:r>
      <w:r w:rsidR="0044427D">
        <w:rPr>
          <w:color w:val="545046"/>
          <w:sz w:val="16"/>
          <w:szCs w:val="16"/>
        </w:rPr>
        <w:t xml:space="preserve"> </w:t>
      </w:r>
      <w:r w:rsidR="00B82316">
        <w:rPr>
          <w:color w:val="545046"/>
          <w:sz w:val="16"/>
          <w:szCs w:val="16"/>
        </w:rPr>
        <w:t>DELIVER</w:t>
      </w:r>
      <w:r w:rsidR="0044427D">
        <w:rPr>
          <w:color w:val="545046"/>
          <w:sz w:val="16"/>
          <w:szCs w:val="16"/>
        </w:rPr>
        <w:t xml:space="preserve"> </w:t>
      </w:r>
      <w:r w:rsidR="00B82316">
        <w:rPr>
          <w:color w:val="545046"/>
          <w:sz w:val="16"/>
          <w:szCs w:val="16"/>
        </w:rPr>
        <w:t xml:space="preserve">PROJECT, </w:t>
      </w:r>
      <w:r w:rsidR="00B14D3C">
        <w:rPr>
          <w:color w:val="545046"/>
          <w:sz w:val="16"/>
          <w:szCs w:val="16"/>
        </w:rPr>
        <w:t>April 2013.</w:t>
      </w:r>
      <w:r w:rsidRPr="00346DDF">
        <w:rPr>
          <w:color w:val="545046"/>
          <w:sz w:val="16"/>
          <w:szCs w:val="16"/>
        </w:rPr>
        <w:t xml:space="preserve"> https://pdf.usaid.gov/pdf_docs/PA00KDK9.pdf</w:t>
      </w:r>
    </w:p>
  </w:footnote>
  <w:footnote w:id="5">
    <w:p w14:paraId="17591FEA" w14:textId="77777777" w:rsidR="008C090D" w:rsidRPr="00346DDF" w:rsidRDefault="00AE7790">
      <w:pPr>
        <w:spacing w:after="0" w:line="240" w:lineRule="auto"/>
        <w:rPr>
          <w:color w:val="545046"/>
          <w:sz w:val="16"/>
          <w:szCs w:val="16"/>
        </w:rPr>
      </w:pPr>
      <w:r>
        <w:rPr>
          <w:rStyle w:val="FootnoteReference"/>
        </w:rPr>
        <w:footnoteRef/>
      </w:r>
      <w:r w:rsidRPr="00346DDF">
        <w:rPr>
          <w:color w:val="545046"/>
          <w:sz w:val="16"/>
          <w:szCs w:val="16"/>
        </w:rPr>
        <w:t xml:space="preserve"> Financial inventory turnover (based on value) is very helpful for procurement and budgeting purposes and tracking investments in inventory, but in almost all cases faster turning inventory measured in units will also be cheaper. </w:t>
      </w:r>
    </w:p>
  </w:footnote>
  <w:footnote w:id="6">
    <w:p w14:paraId="17591FEB" w14:textId="77777777" w:rsidR="008C090D" w:rsidRPr="00346DDF" w:rsidRDefault="00AE7790">
      <w:pPr>
        <w:spacing w:after="0" w:line="240" w:lineRule="auto"/>
        <w:rPr>
          <w:color w:val="545046"/>
          <w:sz w:val="16"/>
          <w:szCs w:val="16"/>
        </w:rPr>
      </w:pPr>
      <w:r>
        <w:rPr>
          <w:rStyle w:val="FootnoteReference"/>
        </w:rPr>
        <w:footnoteRef/>
      </w:r>
      <w:r w:rsidRPr="00346DDF">
        <w:rPr>
          <w:color w:val="545046"/>
          <w:sz w:val="16"/>
          <w:szCs w:val="16"/>
        </w:rPr>
        <w:t xml:space="preserve"> The survey was made available to all country directors within the GHSC-PSM project, and a total of seven countries responded, providing valuable feedback and insights. The participating countries were Ethiopia, Malawi, Burkina Faso, Niger, Angola, Ghana and Pakistan.</w:t>
      </w:r>
    </w:p>
  </w:footnote>
  <w:footnote w:id="7">
    <w:p w14:paraId="17591FEC" w14:textId="77777777" w:rsidR="008C090D" w:rsidRPr="00346DDF" w:rsidRDefault="00AE7790">
      <w:pPr>
        <w:spacing w:after="0" w:line="240" w:lineRule="auto"/>
        <w:rPr>
          <w:color w:val="545046"/>
          <w:sz w:val="16"/>
          <w:szCs w:val="16"/>
        </w:rPr>
      </w:pPr>
      <w:r>
        <w:rPr>
          <w:rStyle w:val="FootnoteReference"/>
        </w:rPr>
        <w:footnoteRef/>
      </w:r>
      <w:r w:rsidRPr="00346DDF">
        <w:rPr>
          <w:color w:val="545046"/>
          <w:sz w:val="16"/>
          <w:szCs w:val="16"/>
        </w:rPr>
        <w:t xml:space="preserve"> The country data used in this example included some typos in their product names. Levonorgestrel is misspelled and indicated as 0.3mg, rather than 0.03mg. The chart reflects the original data, but the text corrects these mistakes. </w:t>
      </w:r>
    </w:p>
  </w:footnote>
  <w:footnote w:id="8">
    <w:p w14:paraId="17591FED" w14:textId="77777777" w:rsidR="008C090D" w:rsidRPr="00346DDF" w:rsidRDefault="00AE7790">
      <w:pPr>
        <w:spacing w:after="0" w:line="240" w:lineRule="auto"/>
        <w:rPr>
          <w:color w:val="545046"/>
          <w:sz w:val="16"/>
          <w:szCs w:val="16"/>
        </w:rPr>
      </w:pPr>
      <w:r>
        <w:rPr>
          <w:rStyle w:val="FootnoteReference"/>
        </w:rPr>
        <w:footnoteRef/>
      </w:r>
      <w:r w:rsidRPr="00346DDF">
        <w:rPr>
          <w:color w:val="545046"/>
          <w:sz w:val="16"/>
          <w:szCs w:val="16"/>
        </w:rPr>
        <w:t xml:space="preserve"> Planned IT range is calculated in the tool according to the following formula: (Total Consumption (over period)/Average stock on hand) ± 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6"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1" behindDoc="1" locked="0" layoutInCell="1" hidden="0" allowOverlap="1" wp14:anchorId="17591FD6" wp14:editId="17591FD7">
              <wp:simplePos x="0" y="0"/>
              <wp:positionH relativeFrom="margin">
                <wp:align>center</wp:align>
              </wp:positionH>
              <wp:positionV relativeFrom="margin">
                <wp:align>center</wp:align>
              </wp:positionV>
              <wp:extent cx="5938643" cy="5938643"/>
              <wp:effectExtent l="0" t="0" r="0" b="0"/>
              <wp:wrapNone/>
              <wp:docPr id="2109412162" name="Rectangle 2109412162"/>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2"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D6" id="Rectangle 2109412162" o:spid="_x0000_s1028" style="position:absolute;margin-left:0;margin-top:0;width:467.6pt;height:467.6pt;rotation:-45;z-index:-251658239;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" filled="f" stroked="f">
              <v:textbox inset="2.53958mm,2.53958mm,2.53958mm,2.53958mm">
                <w:txbxContent>
                  <w:p w14:paraId="17591FF2"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7"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0" behindDoc="1" locked="0" layoutInCell="1" hidden="0" allowOverlap="1" wp14:anchorId="17591FD8" wp14:editId="17591FD9">
              <wp:simplePos x="0" y="0"/>
              <wp:positionH relativeFrom="margin">
                <wp:align>center</wp:align>
              </wp:positionH>
              <wp:positionV relativeFrom="margin">
                <wp:align>center</wp:align>
              </wp:positionV>
              <wp:extent cx="5938643" cy="5938643"/>
              <wp:effectExtent l="0" t="0" r="0" b="0"/>
              <wp:wrapNone/>
              <wp:docPr id="2109412168" name="Rectangle 2109412168"/>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1"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D8" id="Rectangle 2109412168" o:spid="_x0000_s1029" style="position:absolute;margin-left:0;margin-top:0;width:467.6pt;height:467.6pt;rotation:-45;z-index:-25165824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" filled="f" stroked="f">
              <v:textbox inset="2.53958mm,2.53958mm,2.53958mm,2.53958mm">
                <w:txbxContent>
                  <w:p w14:paraId="17591FF1"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A" w14:textId="75EA831A" w:rsidR="008C090D" w:rsidRDefault="008C090D">
    <w:pPr>
      <w:tabs>
        <w:tab w:val="center" w:pos="4680"/>
        <w:tab w:val="right" w:pos="9360"/>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C"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3" behindDoc="1" locked="0" layoutInCell="1" hidden="0" allowOverlap="1" wp14:anchorId="17591FDB" wp14:editId="17591FDC">
              <wp:simplePos x="0" y="0"/>
              <wp:positionH relativeFrom="margin">
                <wp:align>center</wp:align>
              </wp:positionH>
              <wp:positionV relativeFrom="margin">
                <wp:align>center</wp:align>
              </wp:positionV>
              <wp:extent cx="5938643" cy="5938643"/>
              <wp:effectExtent l="0" t="0" r="0" b="0"/>
              <wp:wrapNone/>
              <wp:docPr id="2109412167" name="Rectangle 2109412167"/>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5"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DB" id="Rectangle 2109412167" o:spid="_x0000_s1030" style="position:absolute;margin-left:0;margin-top:0;width:467.6pt;height:467.6pt;rotation:-45;z-index:-251658237;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" filled="f" stroked="f">
              <v:textbox inset="2.53958mm,2.53958mm,2.53958mm,2.53958mm">
                <w:txbxContent>
                  <w:p w14:paraId="17591FF5"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D" w14:textId="128498F1" w:rsidR="008C090D" w:rsidRDefault="008C090D">
    <w:pPr>
      <w:tabs>
        <w:tab w:val="center" w:pos="4680"/>
        <w:tab w:val="right" w:pos="9360"/>
      </w:tabs>
      <w:spacing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CF"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2" behindDoc="1" locked="0" layoutInCell="1" hidden="0" allowOverlap="1" wp14:anchorId="17591FDF" wp14:editId="17591FE0">
              <wp:simplePos x="0" y="0"/>
              <wp:positionH relativeFrom="margin">
                <wp:align>center</wp:align>
              </wp:positionH>
              <wp:positionV relativeFrom="margin">
                <wp:align>center</wp:align>
              </wp:positionV>
              <wp:extent cx="5938643" cy="5938643"/>
              <wp:effectExtent l="0" t="0" r="0" b="0"/>
              <wp:wrapNone/>
              <wp:docPr id="2109412161" name="Rectangle 2109412161"/>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4"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DF" id="Rectangle 2109412161" o:spid="_x0000_s1031" style="position:absolute;margin-left:0;margin-top:0;width:467.6pt;height:467.6pt;rotation:-45;z-index:-25165823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" filled="f" stroked="f">
              <v:textbox inset="2.53958mm,2.53958mm,2.53958mm,2.53958mm">
                <w:txbxContent>
                  <w:p w14:paraId="17591FF4"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D1"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5" behindDoc="1" locked="0" layoutInCell="1" hidden="0" allowOverlap="1" wp14:anchorId="17591FE1" wp14:editId="17591FE2">
              <wp:simplePos x="0" y="0"/>
              <wp:positionH relativeFrom="margin">
                <wp:align>center</wp:align>
              </wp:positionH>
              <wp:positionV relativeFrom="margin">
                <wp:align>center</wp:align>
              </wp:positionV>
              <wp:extent cx="5938643" cy="5938643"/>
              <wp:effectExtent l="0" t="0" r="0" b="0"/>
              <wp:wrapNone/>
              <wp:docPr id="2109412165" name="Rectangle 2109412165"/>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8"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E1" id="Rectangle 2109412165" o:spid="_x0000_s1032" style="position:absolute;margin-left:0;margin-top:0;width:467.6pt;height:467.6pt;rotation:-45;z-index:-251658235;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" filled="f" stroked="f">
              <v:textbox inset="2.53958mm,2.53958mm,2.53958mm,2.53958mm">
                <w:txbxContent>
                  <w:p w14:paraId="17591FF8"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D2" w14:textId="064AC5BD" w:rsidR="008C090D" w:rsidRDefault="008C090D">
    <w:pPr>
      <w:tabs>
        <w:tab w:val="center" w:pos="4680"/>
        <w:tab w:val="right" w:pos="9360"/>
      </w:tabs>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91FD4" w14:textId="77777777" w:rsidR="008C090D" w:rsidRDefault="00AE7790">
    <w:pPr>
      <w:tabs>
        <w:tab w:val="center" w:pos="4680"/>
        <w:tab w:val="right" w:pos="9360"/>
      </w:tabs>
      <w:spacing w:after="0" w:line="240" w:lineRule="auto"/>
    </w:pPr>
    <w:r>
      <w:rPr>
        <w:noProof/>
      </w:rPr>
      <mc:AlternateContent>
        <mc:Choice Requires="wps">
          <w:drawing>
            <wp:anchor distT="0" distB="0" distL="114300" distR="114300" simplePos="0" relativeHeight="251658244" behindDoc="1" locked="0" layoutInCell="1" hidden="0" allowOverlap="1" wp14:anchorId="17591FE5" wp14:editId="17591FE6">
              <wp:simplePos x="0" y="0"/>
              <wp:positionH relativeFrom="margin">
                <wp:align>center</wp:align>
              </wp:positionH>
              <wp:positionV relativeFrom="margin">
                <wp:align>center</wp:align>
              </wp:positionV>
              <wp:extent cx="5938643" cy="5938643"/>
              <wp:effectExtent l="0" t="0" r="0" b="0"/>
              <wp:wrapNone/>
              <wp:docPr id="2109412163" name="Rectangle 2109412163"/>
              <wp:cNvGraphicFramePr/>
              <a:graphic xmlns:a="http://schemas.openxmlformats.org/drawingml/2006/main">
                <a:graphicData uri="http://schemas.microsoft.com/office/word/2010/wordprocessingShape">
                  <wps:wsp>
                    <wps:cNvSpPr/>
                    <wps:spPr>
                      <a:xfrm rot="-2700000">
                        <a:off x="1575053" y="3361218"/>
                        <a:ext cx="7541895" cy="837565"/>
                      </a:xfrm>
                      <a:prstGeom prst="rect">
                        <a:avLst/>
                      </a:prstGeom>
                    </wps:spPr>
                    <wps:txbx>
                      <w:txbxContent>
                        <w:p w14:paraId="17591FF7" w14:textId="77777777" w:rsidR="008C090D" w:rsidRDefault="00AE7790">
                          <w:pPr>
                            <w:spacing w:after="0" w:line="240" w:lineRule="auto"/>
                            <w:jc w:val="center"/>
                            <w:textDirection w:val="btLr"/>
                          </w:pPr>
                          <w:r>
                            <w:rPr>
                              <w:color w:val="C0C0C0"/>
                              <w:sz w:val="144"/>
                            </w:rPr>
                            <w:t>DRAFT - NOT FINAL</w:t>
                          </w:r>
                        </w:p>
                      </w:txbxContent>
                    </wps:txbx>
                    <wps:bodyPr spcFirstLastPara="1" wrap="square" lIns="91425" tIns="91425" rIns="91425" bIns="91425" anchor="ctr" anchorCtr="0">
                      <a:noAutofit/>
                    </wps:bodyPr>
                  </wps:wsp>
                </a:graphicData>
              </a:graphic>
            </wp:anchor>
          </w:drawing>
        </mc:Choice>
        <mc:Fallback>
          <w:pict>
            <v:rect w14:anchorId="17591FE5" id="Rectangle 2109412163" o:spid="_x0000_s1033" style="position:absolute;margin-left:0;margin-top:0;width:467.6pt;height:467.6pt;rotation:-45;z-index:-25165823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" filled="f" stroked="f">
              <v:textbox inset="2.53958mm,2.53958mm,2.53958mm,2.53958mm">
                <w:txbxContent>
                  <w:p w14:paraId="17591FF7" w14:textId="77777777" w:rsidR="008C090D" w:rsidRDefault="00AE7790">
                    <w:pPr>
                      <w:spacing w:after="0" w:line="240" w:lineRule="auto"/>
                      <w:jc w:val="center"/>
                      <w:textDirection w:val="btLr"/>
                    </w:pPr>
                    <w:r>
                      <w:rPr>
                        <w:color w:val="C0C0C0"/>
                        <w:sz w:val="144"/>
                      </w:rPr>
                      <w:t>DRAFT - NOT FINAL</w:t>
                    </w:r>
                  </w:p>
                </w:txbxContent>
              </v:textbox>
              <w10:wrap anchorx="margin" anchory="margin"/>
            </v:rect>
          </w:pict>
        </mc:Fallback>
      </mc:AlternateConten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87E1F"/>
    <w:multiLevelType w:val="multilevel"/>
    <w:tmpl w:val="9D960186"/>
    <w:lvl w:ilvl="0">
      <w:numFmt w:val="bullet"/>
      <w:lvlText w:val="•"/>
      <w:lvlJc w:val="left"/>
      <w:pPr>
        <w:ind w:left="113" w:hanging="148"/>
      </w:pPr>
      <w:rPr>
        <w:rFonts w:ascii="Gill Sans" w:eastAsia="Gill Sans" w:hAnsi="Gill Sans" w:cs="Gill Sans"/>
        <w:b w:val="0"/>
        <w:i w:val="0"/>
        <w:color w:val="6D6E71"/>
        <w:sz w:val="20"/>
        <w:szCs w:val="20"/>
      </w:rPr>
    </w:lvl>
    <w:lvl w:ilvl="1">
      <w:numFmt w:val="bullet"/>
      <w:lvlText w:val="•"/>
      <w:lvlJc w:val="left"/>
      <w:pPr>
        <w:ind w:left="377" w:hanging="147"/>
      </w:pPr>
    </w:lvl>
    <w:lvl w:ilvl="2">
      <w:numFmt w:val="bullet"/>
      <w:lvlText w:val="•"/>
      <w:lvlJc w:val="left"/>
      <w:pPr>
        <w:ind w:left="634" w:hanging="148"/>
      </w:pPr>
    </w:lvl>
    <w:lvl w:ilvl="3">
      <w:numFmt w:val="bullet"/>
      <w:lvlText w:val="•"/>
      <w:lvlJc w:val="left"/>
      <w:pPr>
        <w:ind w:left="892" w:hanging="148"/>
      </w:pPr>
    </w:lvl>
    <w:lvl w:ilvl="4">
      <w:numFmt w:val="bullet"/>
      <w:lvlText w:val="•"/>
      <w:lvlJc w:val="left"/>
      <w:pPr>
        <w:ind w:left="1149" w:hanging="147"/>
      </w:pPr>
    </w:lvl>
    <w:lvl w:ilvl="5">
      <w:numFmt w:val="bullet"/>
      <w:lvlText w:val="•"/>
      <w:lvlJc w:val="left"/>
      <w:pPr>
        <w:ind w:left="1407" w:hanging="148"/>
      </w:pPr>
    </w:lvl>
    <w:lvl w:ilvl="6">
      <w:numFmt w:val="bullet"/>
      <w:lvlText w:val="•"/>
      <w:lvlJc w:val="left"/>
      <w:pPr>
        <w:ind w:left="1664" w:hanging="148"/>
      </w:pPr>
    </w:lvl>
    <w:lvl w:ilvl="7">
      <w:numFmt w:val="bullet"/>
      <w:lvlText w:val="•"/>
      <w:lvlJc w:val="left"/>
      <w:pPr>
        <w:ind w:left="1921" w:hanging="148"/>
      </w:pPr>
    </w:lvl>
    <w:lvl w:ilvl="8">
      <w:numFmt w:val="bullet"/>
      <w:lvlText w:val="•"/>
      <w:lvlJc w:val="left"/>
      <w:pPr>
        <w:ind w:left="2179" w:hanging="148"/>
      </w:pPr>
    </w:lvl>
  </w:abstractNum>
  <w:abstractNum w:abstractNumId="1" w15:restartNumberingAfterBreak="0">
    <w:nsid w:val="0945416C"/>
    <w:multiLevelType w:val="multilevel"/>
    <w:tmpl w:val="1FE272AA"/>
    <w:lvl w:ilvl="0">
      <w:start w:val="1"/>
      <w:numFmt w:val="decimal"/>
      <w:pStyle w:val="TableBullets"/>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5E56F4"/>
    <w:multiLevelType w:val="multilevel"/>
    <w:tmpl w:val="35F44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87674"/>
    <w:multiLevelType w:val="multilevel"/>
    <w:tmpl w:val="370AC20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24D83E87"/>
    <w:multiLevelType w:val="multilevel"/>
    <w:tmpl w:val="F934F77A"/>
    <w:lvl w:ilvl="0">
      <w:numFmt w:val="bullet"/>
      <w:lvlText w:val="•"/>
      <w:lvlJc w:val="left"/>
      <w:pPr>
        <w:ind w:left="113" w:hanging="148"/>
      </w:pPr>
      <w:rPr>
        <w:rFonts w:ascii="Gill Sans" w:eastAsia="Gill Sans" w:hAnsi="Gill Sans" w:cs="Gill Sans"/>
        <w:b w:val="0"/>
        <w:i w:val="0"/>
        <w:color w:val="6D6E71"/>
        <w:sz w:val="20"/>
        <w:szCs w:val="20"/>
      </w:rPr>
    </w:lvl>
    <w:lvl w:ilvl="1">
      <w:numFmt w:val="bullet"/>
      <w:lvlText w:val="•"/>
      <w:lvlJc w:val="left"/>
      <w:pPr>
        <w:ind w:left="377" w:hanging="147"/>
      </w:pPr>
    </w:lvl>
    <w:lvl w:ilvl="2">
      <w:numFmt w:val="bullet"/>
      <w:lvlText w:val="•"/>
      <w:lvlJc w:val="left"/>
      <w:pPr>
        <w:ind w:left="634" w:hanging="148"/>
      </w:pPr>
    </w:lvl>
    <w:lvl w:ilvl="3">
      <w:numFmt w:val="bullet"/>
      <w:lvlText w:val="•"/>
      <w:lvlJc w:val="left"/>
      <w:pPr>
        <w:ind w:left="892" w:hanging="148"/>
      </w:pPr>
    </w:lvl>
    <w:lvl w:ilvl="4">
      <w:numFmt w:val="bullet"/>
      <w:lvlText w:val="•"/>
      <w:lvlJc w:val="left"/>
      <w:pPr>
        <w:ind w:left="1149" w:hanging="147"/>
      </w:pPr>
    </w:lvl>
    <w:lvl w:ilvl="5">
      <w:numFmt w:val="bullet"/>
      <w:lvlText w:val="•"/>
      <w:lvlJc w:val="left"/>
      <w:pPr>
        <w:ind w:left="1407" w:hanging="148"/>
      </w:pPr>
    </w:lvl>
    <w:lvl w:ilvl="6">
      <w:numFmt w:val="bullet"/>
      <w:lvlText w:val="•"/>
      <w:lvlJc w:val="left"/>
      <w:pPr>
        <w:ind w:left="1664" w:hanging="148"/>
      </w:pPr>
    </w:lvl>
    <w:lvl w:ilvl="7">
      <w:numFmt w:val="bullet"/>
      <w:lvlText w:val="•"/>
      <w:lvlJc w:val="left"/>
      <w:pPr>
        <w:ind w:left="1921" w:hanging="148"/>
      </w:pPr>
    </w:lvl>
    <w:lvl w:ilvl="8">
      <w:numFmt w:val="bullet"/>
      <w:lvlText w:val="•"/>
      <w:lvlJc w:val="left"/>
      <w:pPr>
        <w:ind w:left="2179" w:hanging="148"/>
      </w:pPr>
    </w:lvl>
  </w:abstractNum>
  <w:abstractNum w:abstractNumId="5" w15:restartNumberingAfterBreak="0">
    <w:nsid w:val="295A1EA7"/>
    <w:multiLevelType w:val="multilevel"/>
    <w:tmpl w:val="67AEEC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29634B"/>
    <w:multiLevelType w:val="multilevel"/>
    <w:tmpl w:val="E72AE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4543AB0"/>
    <w:multiLevelType w:val="multilevel"/>
    <w:tmpl w:val="634E1D18"/>
    <w:lvl w:ilvl="0">
      <w:start w:val="1"/>
      <w:numFmt w:val="bullet"/>
      <w:pStyle w:val="Box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7797D"/>
    <w:multiLevelType w:val="hybridMultilevel"/>
    <w:tmpl w:val="16087620"/>
    <w:lvl w:ilvl="0" w:tplc="3DA8D4EC">
      <w:start w:val="1"/>
      <w:numFmt w:val="bullet"/>
      <w:lvlText w:val="·"/>
      <w:lvlJc w:val="left"/>
      <w:pPr>
        <w:ind w:left="720" w:hanging="360"/>
      </w:pPr>
      <w:rPr>
        <w:rFonts w:ascii="Symbol" w:hAnsi="Symbol" w:hint="default"/>
      </w:rPr>
    </w:lvl>
    <w:lvl w:ilvl="1" w:tplc="F48E8F4A">
      <w:start w:val="1"/>
      <w:numFmt w:val="bullet"/>
      <w:lvlText w:val="o"/>
      <w:lvlJc w:val="left"/>
      <w:pPr>
        <w:ind w:left="1440" w:hanging="360"/>
      </w:pPr>
      <w:rPr>
        <w:rFonts w:ascii="Courier New" w:hAnsi="Courier New" w:hint="default"/>
      </w:rPr>
    </w:lvl>
    <w:lvl w:ilvl="2" w:tplc="729A12E0">
      <w:start w:val="1"/>
      <w:numFmt w:val="bullet"/>
      <w:lvlText w:val=""/>
      <w:lvlJc w:val="left"/>
      <w:pPr>
        <w:ind w:left="2160" w:hanging="360"/>
      </w:pPr>
      <w:rPr>
        <w:rFonts w:ascii="Wingdings" w:hAnsi="Wingdings" w:hint="default"/>
      </w:rPr>
    </w:lvl>
    <w:lvl w:ilvl="3" w:tplc="9EA6AC04">
      <w:start w:val="1"/>
      <w:numFmt w:val="bullet"/>
      <w:lvlText w:val=""/>
      <w:lvlJc w:val="left"/>
      <w:pPr>
        <w:ind w:left="2880" w:hanging="360"/>
      </w:pPr>
      <w:rPr>
        <w:rFonts w:ascii="Symbol" w:hAnsi="Symbol" w:hint="default"/>
      </w:rPr>
    </w:lvl>
    <w:lvl w:ilvl="4" w:tplc="A48C133E">
      <w:start w:val="1"/>
      <w:numFmt w:val="bullet"/>
      <w:lvlText w:val="o"/>
      <w:lvlJc w:val="left"/>
      <w:pPr>
        <w:ind w:left="3600" w:hanging="360"/>
      </w:pPr>
      <w:rPr>
        <w:rFonts w:ascii="Courier New" w:hAnsi="Courier New" w:hint="default"/>
      </w:rPr>
    </w:lvl>
    <w:lvl w:ilvl="5" w:tplc="A42A6DCC">
      <w:start w:val="1"/>
      <w:numFmt w:val="bullet"/>
      <w:lvlText w:val=""/>
      <w:lvlJc w:val="left"/>
      <w:pPr>
        <w:ind w:left="4320" w:hanging="360"/>
      </w:pPr>
      <w:rPr>
        <w:rFonts w:ascii="Wingdings" w:hAnsi="Wingdings" w:hint="default"/>
      </w:rPr>
    </w:lvl>
    <w:lvl w:ilvl="6" w:tplc="CB82C326">
      <w:start w:val="1"/>
      <w:numFmt w:val="bullet"/>
      <w:lvlText w:val=""/>
      <w:lvlJc w:val="left"/>
      <w:pPr>
        <w:ind w:left="5040" w:hanging="360"/>
      </w:pPr>
      <w:rPr>
        <w:rFonts w:ascii="Symbol" w:hAnsi="Symbol" w:hint="default"/>
      </w:rPr>
    </w:lvl>
    <w:lvl w:ilvl="7" w:tplc="13DE78C8">
      <w:start w:val="1"/>
      <w:numFmt w:val="bullet"/>
      <w:lvlText w:val="o"/>
      <w:lvlJc w:val="left"/>
      <w:pPr>
        <w:ind w:left="5760" w:hanging="360"/>
      </w:pPr>
      <w:rPr>
        <w:rFonts w:ascii="Courier New" w:hAnsi="Courier New" w:hint="default"/>
      </w:rPr>
    </w:lvl>
    <w:lvl w:ilvl="8" w:tplc="0B7853D4">
      <w:start w:val="1"/>
      <w:numFmt w:val="bullet"/>
      <w:lvlText w:val=""/>
      <w:lvlJc w:val="left"/>
      <w:pPr>
        <w:ind w:left="6480" w:hanging="360"/>
      </w:pPr>
      <w:rPr>
        <w:rFonts w:ascii="Wingdings" w:hAnsi="Wingdings" w:hint="default"/>
      </w:rPr>
    </w:lvl>
  </w:abstractNum>
  <w:abstractNum w:abstractNumId="9" w15:restartNumberingAfterBreak="0">
    <w:nsid w:val="3C7106F5"/>
    <w:multiLevelType w:val="multilevel"/>
    <w:tmpl w:val="3960651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3F990E76"/>
    <w:multiLevelType w:val="hybridMultilevel"/>
    <w:tmpl w:val="4288DFC6"/>
    <w:lvl w:ilvl="0" w:tplc="2E549694">
      <w:start w:val="3"/>
      <w:numFmt w:val="bullet"/>
      <w:lvlText w:val=""/>
      <w:lvlJc w:val="left"/>
      <w:pPr>
        <w:ind w:left="720" w:hanging="360"/>
      </w:pPr>
      <w:rPr>
        <w:rFonts w:ascii="Symbol" w:eastAsia="Gill Sans" w:hAnsi="Symbol" w:cs="Gill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8C019D"/>
    <w:multiLevelType w:val="multilevel"/>
    <w:tmpl w:val="183032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0D959DB"/>
    <w:multiLevelType w:val="multilevel"/>
    <w:tmpl w:val="DC5684F2"/>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52B10A3B"/>
    <w:multiLevelType w:val="hybridMultilevel"/>
    <w:tmpl w:val="4E16323C"/>
    <w:lvl w:ilvl="0" w:tplc="AC1429D2">
      <w:start w:val="1"/>
      <w:numFmt w:val="decimal"/>
      <w:pStyle w:val="Head1NoTOC"/>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14D85"/>
    <w:multiLevelType w:val="multilevel"/>
    <w:tmpl w:val="3C5AC152"/>
    <w:lvl w:ilvl="0">
      <w:numFmt w:val="bullet"/>
      <w:lvlText w:val="•"/>
      <w:lvlJc w:val="left"/>
      <w:pPr>
        <w:ind w:left="113" w:hanging="148"/>
      </w:pPr>
      <w:rPr>
        <w:rFonts w:ascii="Gill Sans" w:eastAsia="Gill Sans" w:hAnsi="Gill Sans" w:cs="Gill Sans"/>
        <w:b w:val="0"/>
        <w:i w:val="0"/>
        <w:color w:val="6D6E71"/>
        <w:sz w:val="20"/>
        <w:szCs w:val="20"/>
      </w:rPr>
    </w:lvl>
    <w:lvl w:ilvl="1">
      <w:numFmt w:val="bullet"/>
      <w:lvlText w:val="•"/>
      <w:lvlJc w:val="left"/>
      <w:pPr>
        <w:ind w:left="377" w:hanging="147"/>
      </w:pPr>
    </w:lvl>
    <w:lvl w:ilvl="2">
      <w:numFmt w:val="bullet"/>
      <w:lvlText w:val="•"/>
      <w:lvlJc w:val="left"/>
      <w:pPr>
        <w:ind w:left="634" w:hanging="148"/>
      </w:pPr>
    </w:lvl>
    <w:lvl w:ilvl="3">
      <w:numFmt w:val="bullet"/>
      <w:lvlText w:val="•"/>
      <w:lvlJc w:val="left"/>
      <w:pPr>
        <w:ind w:left="892" w:hanging="148"/>
      </w:pPr>
    </w:lvl>
    <w:lvl w:ilvl="4">
      <w:numFmt w:val="bullet"/>
      <w:lvlText w:val="•"/>
      <w:lvlJc w:val="left"/>
      <w:pPr>
        <w:ind w:left="1149" w:hanging="147"/>
      </w:pPr>
    </w:lvl>
    <w:lvl w:ilvl="5">
      <w:numFmt w:val="bullet"/>
      <w:lvlText w:val="•"/>
      <w:lvlJc w:val="left"/>
      <w:pPr>
        <w:ind w:left="1407" w:hanging="148"/>
      </w:pPr>
    </w:lvl>
    <w:lvl w:ilvl="6">
      <w:numFmt w:val="bullet"/>
      <w:lvlText w:val="•"/>
      <w:lvlJc w:val="left"/>
      <w:pPr>
        <w:ind w:left="1664" w:hanging="148"/>
      </w:pPr>
    </w:lvl>
    <w:lvl w:ilvl="7">
      <w:numFmt w:val="bullet"/>
      <w:lvlText w:val="•"/>
      <w:lvlJc w:val="left"/>
      <w:pPr>
        <w:ind w:left="1921" w:hanging="148"/>
      </w:pPr>
    </w:lvl>
    <w:lvl w:ilvl="8">
      <w:numFmt w:val="bullet"/>
      <w:lvlText w:val="•"/>
      <w:lvlJc w:val="left"/>
      <w:pPr>
        <w:ind w:left="2179" w:hanging="148"/>
      </w:pPr>
    </w:lvl>
  </w:abstractNum>
  <w:abstractNum w:abstractNumId="15" w15:restartNumberingAfterBreak="0">
    <w:nsid w:val="6DE240AE"/>
    <w:multiLevelType w:val="multilevel"/>
    <w:tmpl w:val="16980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FD0425E"/>
    <w:multiLevelType w:val="multilevel"/>
    <w:tmpl w:val="941C68EA"/>
    <w:lvl w:ilvl="0">
      <w:numFmt w:val="bullet"/>
      <w:pStyle w:val="Bullet"/>
      <w:lvlText w:val="•"/>
      <w:lvlJc w:val="left"/>
      <w:pPr>
        <w:ind w:left="113" w:hanging="148"/>
      </w:pPr>
      <w:rPr>
        <w:rFonts w:ascii="Gill Sans" w:eastAsia="Gill Sans" w:hAnsi="Gill Sans" w:cs="Gill Sans"/>
        <w:b w:val="0"/>
        <w:i w:val="0"/>
        <w:color w:val="6D6E71"/>
        <w:sz w:val="20"/>
        <w:szCs w:val="20"/>
      </w:rPr>
    </w:lvl>
    <w:lvl w:ilvl="1">
      <w:numFmt w:val="bullet"/>
      <w:pStyle w:val="Bullet2"/>
      <w:lvlText w:val="•"/>
      <w:lvlJc w:val="left"/>
      <w:pPr>
        <w:ind w:left="377" w:hanging="147"/>
      </w:pPr>
    </w:lvl>
    <w:lvl w:ilvl="2">
      <w:numFmt w:val="bullet"/>
      <w:pStyle w:val="Bullet3"/>
      <w:lvlText w:val="•"/>
      <w:lvlJc w:val="left"/>
      <w:pPr>
        <w:ind w:left="634" w:hanging="148"/>
      </w:pPr>
    </w:lvl>
    <w:lvl w:ilvl="3">
      <w:numFmt w:val="bullet"/>
      <w:lvlText w:val="•"/>
      <w:lvlJc w:val="left"/>
      <w:pPr>
        <w:ind w:left="892" w:hanging="148"/>
      </w:pPr>
    </w:lvl>
    <w:lvl w:ilvl="4">
      <w:numFmt w:val="bullet"/>
      <w:lvlText w:val="•"/>
      <w:lvlJc w:val="left"/>
      <w:pPr>
        <w:ind w:left="1149" w:hanging="147"/>
      </w:pPr>
    </w:lvl>
    <w:lvl w:ilvl="5">
      <w:numFmt w:val="bullet"/>
      <w:lvlText w:val="•"/>
      <w:lvlJc w:val="left"/>
      <w:pPr>
        <w:ind w:left="1407" w:hanging="148"/>
      </w:pPr>
    </w:lvl>
    <w:lvl w:ilvl="6">
      <w:numFmt w:val="bullet"/>
      <w:lvlText w:val="•"/>
      <w:lvlJc w:val="left"/>
      <w:pPr>
        <w:ind w:left="1664" w:hanging="148"/>
      </w:pPr>
    </w:lvl>
    <w:lvl w:ilvl="7">
      <w:numFmt w:val="bullet"/>
      <w:lvlText w:val="•"/>
      <w:lvlJc w:val="left"/>
      <w:pPr>
        <w:ind w:left="1921" w:hanging="148"/>
      </w:pPr>
    </w:lvl>
    <w:lvl w:ilvl="8">
      <w:numFmt w:val="bullet"/>
      <w:lvlText w:val="•"/>
      <w:lvlJc w:val="left"/>
      <w:pPr>
        <w:ind w:left="2179" w:hanging="148"/>
      </w:pPr>
    </w:lvl>
  </w:abstractNum>
  <w:abstractNum w:abstractNumId="17" w15:restartNumberingAfterBreak="0">
    <w:nsid w:val="7FB10558"/>
    <w:multiLevelType w:val="multilevel"/>
    <w:tmpl w:val="421817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Gill Sans" w:eastAsia="Gill Sans" w:hAnsi="Gill Sans" w:cs="Gill San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9559512">
    <w:abstractNumId w:val="8"/>
  </w:num>
  <w:num w:numId="2" w16cid:durableId="224293275">
    <w:abstractNumId w:val="12"/>
  </w:num>
  <w:num w:numId="3" w16cid:durableId="156918689">
    <w:abstractNumId w:val="16"/>
  </w:num>
  <w:num w:numId="4" w16cid:durableId="1945385305">
    <w:abstractNumId w:val="2"/>
  </w:num>
  <w:num w:numId="5" w16cid:durableId="2106147782">
    <w:abstractNumId w:val="11"/>
  </w:num>
  <w:num w:numId="6" w16cid:durableId="7761025">
    <w:abstractNumId w:val="1"/>
  </w:num>
  <w:num w:numId="7" w16cid:durableId="746880091">
    <w:abstractNumId w:val="7"/>
  </w:num>
  <w:num w:numId="8" w16cid:durableId="1240404065">
    <w:abstractNumId w:val="9"/>
  </w:num>
  <w:num w:numId="9" w16cid:durableId="1120106737">
    <w:abstractNumId w:val="15"/>
  </w:num>
  <w:num w:numId="10" w16cid:durableId="1752891693">
    <w:abstractNumId w:val="6"/>
  </w:num>
  <w:num w:numId="11" w16cid:durableId="2036536174">
    <w:abstractNumId w:val="17"/>
  </w:num>
  <w:num w:numId="12" w16cid:durableId="1340964015">
    <w:abstractNumId w:val="0"/>
  </w:num>
  <w:num w:numId="13" w16cid:durableId="402796456">
    <w:abstractNumId w:val="14"/>
  </w:num>
  <w:num w:numId="14" w16cid:durableId="774982804">
    <w:abstractNumId w:val="4"/>
  </w:num>
  <w:num w:numId="15" w16cid:durableId="487719274">
    <w:abstractNumId w:val="5"/>
  </w:num>
  <w:num w:numId="16" w16cid:durableId="1764687921">
    <w:abstractNumId w:val="3"/>
  </w:num>
  <w:num w:numId="17" w16cid:durableId="4038420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391821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68591371">
    <w:abstractNumId w:val="10"/>
  </w:num>
  <w:num w:numId="20" w16cid:durableId="20017065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deline Robinson">
    <w15:presenceInfo w15:providerId="AD" w15:userId="S::mrobinson@ghsc-psm.org::adacd5e6-0f49-4e05-87e8-d409c11592a1"/>
  </w15:person>
  <w15:person w15:author="Eileen Patten">
    <w15:presenceInfo w15:providerId="AD" w15:userId="S::epatten@ghsc-psm.org::1435f844-2e18-4350-91cd-c517af9606be"/>
  </w15:person>
  <w15:person w15:author="Jaya Chimnani">
    <w15:presenceInfo w15:providerId="AD" w15:userId="S::jchimnani@ghsc-psm.org::ecbef806-2cce-4c78-ac5f-92a29961d8e1"/>
  </w15:person>
  <w15:person w15:author="Japnit Kaur">
    <w15:presenceInfo w15:providerId="AD" w15:userId="S::jkaur@ghsc-psm.org::1ad94de0-fb5d-4eaa-a56e-62b1318cf5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90D"/>
    <w:rsid w:val="000034C2"/>
    <w:rsid w:val="00011441"/>
    <w:rsid w:val="00014D4E"/>
    <w:rsid w:val="00016A6B"/>
    <w:rsid w:val="00016D59"/>
    <w:rsid w:val="00017965"/>
    <w:rsid w:val="000207CD"/>
    <w:rsid w:val="00021C52"/>
    <w:rsid w:val="0002331A"/>
    <w:rsid w:val="00023570"/>
    <w:rsid w:val="00023EB4"/>
    <w:rsid w:val="00024A84"/>
    <w:rsid w:val="00024D46"/>
    <w:rsid w:val="000302FB"/>
    <w:rsid w:val="000333F0"/>
    <w:rsid w:val="00037B40"/>
    <w:rsid w:val="000403FE"/>
    <w:rsid w:val="00040B22"/>
    <w:rsid w:val="000422DB"/>
    <w:rsid w:val="00043D71"/>
    <w:rsid w:val="0004544D"/>
    <w:rsid w:val="0005135A"/>
    <w:rsid w:val="00052664"/>
    <w:rsid w:val="00053141"/>
    <w:rsid w:val="000551C8"/>
    <w:rsid w:val="000554CA"/>
    <w:rsid w:val="00056E62"/>
    <w:rsid w:val="00062D09"/>
    <w:rsid w:val="0006404F"/>
    <w:rsid w:val="000640B1"/>
    <w:rsid w:val="00066DFF"/>
    <w:rsid w:val="00070A71"/>
    <w:rsid w:val="000728C8"/>
    <w:rsid w:val="00072AAE"/>
    <w:rsid w:val="000759C3"/>
    <w:rsid w:val="000807AC"/>
    <w:rsid w:val="00081C60"/>
    <w:rsid w:val="00081DD2"/>
    <w:rsid w:val="00086181"/>
    <w:rsid w:val="0008E44D"/>
    <w:rsid w:val="00091297"/>
    <w:rsid w:val="00093F4C"/>
    <w:rsid w:val="00097498"/>
    <w:rsid w:val="000A050F"/>
    <w:rsid w:val="000A1DFC"/>
    <w:rsid w:val="000A5810"/>
    <w:rsid w:val="000A7DFD"/>
    <w:rsid w:val="000A7EDB"/>
    <w:rsid w:val="000B025E"/>
    <w:rsid w:val="000B1A77"/>
    <w:rsid w:val="000B1AAE"/>
    <w:rsid w:val="000B1C95"/>
    <w:rsid w:val="000B2B51"/>
    <w:rsid w:val="000B5889"/>
    <w:rsid w:val="000B5E9B"/>
    <w:rsid w:val="000C025E"/>
    <w:rsid w:val="000C06B1"/>
    <w:rsid w:val="000C14A9"/>
    <w:rsid w:val="000C1653"/>
    <w:rsid w:val="000C4F6E"/>
    <w:rsid w:val="000C571E"/>
    <w:rsid w:val="000C628F"/>
    <w:rsid w:val="000C7A28"/>
    <w:rsid w:val="000D318C"/>
    <w:rsid w:val="000D535F"/>
    <w:rsid w:val="000E211E"/>
    <w:rsid w:val="000E2764"/>
    <w:rsid w:val="000E4570"/>
    <w:rsid w:val="000E78C4"/>
    <w:rsid w:val="000F3795"/>
    <w:rsid w:val="000F3D91"/>
    <w:rsid w:val="000F621E"/>
    <w:rsid w:val="00100AD9"/>
    <w:rsid w:val="00101513"/>
    <w:rsid w:val="001031EA"/>
    <w:rsid w:val="001102BA"/>
    <w:rsid w:val="00111637"/>
    <w:rsid w:val="001117C7"/>
    <w:rsid w:val="001160C9"/>
    <w:rsid w:val="00116995"/>
    <w:rsid w:val="001176DB"/>
    <w:rsid w:val="0012194C"/>
    <w:rsid w:val="0012245A"/>
    <w:rsid w:val="001244D2"/>
    <w:rsid w:val="00124D7C"/>
    <w:rsid w:val="0012508D"/>
    <w:rsid w:val="00125101"/>
    <w:rsid w:val="001267A8"/>
    <w:rsid w:val="00127524"/>
    <w:rsid w:val="00130372"/>
    <w:rsid w:val="0013271E"/>
    <w:rsid w:val="00133318"/>
    <w:rsid w:val="0013542E"/>
    <w:rsid w:val="001372A7"/>
    <w:rsid w:val="00141626"/>
    <w:rsid w:val="001421F8"/>
    <w:rsid w:val="00144C9F"/>
    <w:rsid w:val="001500AC"/>
    <w:rsid w:val="00151805"/>
    <w:rsid w:val="00152DFF"/>
    <w:rsid w:val="001532BD"/>
    <w:rsid w:val="00154E02"/>
    <w:rsid w:val="001567D6"/>
    <w:rsid w:val="00157CDB"/>
    <w:rsid w:val="0016049A"/>
    <w:rsid w:val="00161B3E"/>
    <w:rsid w:val="00161B63"/>
    <w:rsid w:val="00166BF4"/>
    <w:rsid w:val="00170A84"/>
    <w:rsid w:val="0017296C"/>
    <w:rsid w:val="00172B99"/>
    <w:rsid w:val="0017581D"/>
    <w:rsid w:val="00175DD3"/>
    <w:rsid w:val="00177DE9"/>
    <w:rsid w:val="00181463"/>
    <w:rsid w:val="00183BD3"/>
    <w:rsid w:val="0018695D"/>
    <w:rsid w:val="00186AF8"/>
    <w:rsid w:val="00187131"/>
    <w:rsid w:val="00191F53"/>
    <w:rsid w:val="001956D3"/>
    <w:rsid w:val="00197F78"/>
    <w:rsid w:val="001A3CB9"/>
    <w:rsid w:val="001B0DF1"/>
    <w:rsid w:val="001B1504"/>
    <w:rsid w:val="001B1EAE"/>
    <w:rsid w:val="001B1EE7"/>
    <w:rsid w:val="001B2E2B"/>
    <w:rsid w:val="001B34B2"/>
    <w:rsid w:val="001C1BE8"/>
    <w:rsid w:val="001C1EBC"/>
    <w:rsid w:val="001D0D34"/>
    <w:rsid w:val="001D24E1"/>
    <w:rsid w:val="001D25A8"/>
    <w:rsid w:val="001D57F3"/>
    <w:rsid w:val="001E0944"/>
    <w:rsid w:val="001E323C"/>
    <w:rsid w:val="001E5E26"/>
    <w:rsid w:val="001E69FE"/>
    <w:rsid w:val="001F08B9"/>
    <w:rsid w:val="001F09D6"/>
    <w:rsid w:val="001F1A37"/>
    <w:rsid w:val="001F3BF2"/>
    <w:rsid w:val="001F50F3"/>
    <w:rsid w:val="00200B81"/>
    <w:rsid w:val="00201E5F"/>
    <w:rsid w:val="00202CDB"/>
    <w:rsid w:val="0020302F"/>
    <w:rsid w:val="0020386B"/>
    <w:rsid w:val="00207BE0"/>
    <w:rsid w:val="0021012C"/>
    <w:rsid w:val="00210ED7"/>
    <w:rsid w:val="0021117C"/>
    <w:rsid w:val="00212656"/>
    <w:rsid w:val="0021289E"/>
    <w:rsid w:val="0021610E"/>
    <w:rsid w:val="00217255"/>
    <w:rsid w:val="002177B3"/>
    <w:rsid w:val="0021780D"/>
    <w:rsid w:val="00220153"/>
    <w:rsid w:val="002201F4"/>
    <w:rsid w:val="00222DB6"/>
    <w:rsid w:val="0022404F"/>
    <w:rsid w:val="0022491A"/>
    <w:rsid w:val="00224D07"/>
    <w:rsid w:val="00226371"/>
    <w:rsid w:val="00226508"/>
    <w:rsid w:val="00227C29"/>
    <w:rsid w:val="00230FAD"/>
    <w:rsid w:val="00231307"/>
    <w:rsid w:val="0023163D"/>
    <w:rsid w:val="00231EE7"/>
    <w:rsid w:val="002325A4"/>
    <w:rsid w:val="00236959"/>
    <w:rsid w:val="0024169A"/>
    <w:rsid w:val="002417AF"/>
    <w:rsid w:val="0024259D"/>
    <w:rsid w:val="00244D4C"/>
    <w:rsid w:val="0025026C"/>
    <w:rsid w:val="00250326"/>
    <w:rsid w:val="00250424"/>
    <w:rsid w:val="0025168B"/>
    <w:rsid w:val="002546F6"/>
    <w:rsid w:val="002569BF"/>
    <w:rsid w:val="00256A26"/>
    <w:rsid w:val="00256FDB"/>
    <w:rsid w:val="0025716A"/>
    <w:rsid w:val="00260ACC"/>
    <w:rsid w:val="00261CAD"/>
    <w:rsid w:val="002621E1"/>
    <w:rsid w:val="00262AFA"/>
    <w:rsid w:val="00263634"/>
    <w:rsid w:val="00266111"/>
    <w:rsid w:val="002662E5"/>
    <w:rsid w:val="002672DE"/>
    <w:rsid w:val="00270679"/>
    <w:rsid w:val="00270728"/>
    <w:rsid w:val="00271839"/>
    <w:rsid w:val="00271A31"/>
    <w:rsid w:val="002768EE"/>
    <w:rsid w:val="00282978"/>
    <w:rsid w:val="002833BE"/>
    <w:rsid w:val="002836D9"/>
    <w:rsid w:val="00285EC6"/>
    <w:rsid w:val="00286385"/>
    <w:rsid w:val="00293E1C"/>
    <w:rsid w:val="002968C2"/>
    <w:rsid w:val="002A014B"/>
    <w:rsid w:val="002A5BB8"/>
    <w:rsid w:val="002A5EFD"/>
    <w:rsid w:val="002B0B9C"/>
    <w:rsid w:val="002B416D"/>
    <w:rsid w:val="002B6385"/>
    <w:rsid w:val="002B789B"/>
    <w:rsid w:val="002C4B90"/>
    <w:rsid w:val="002D0285"/>
    <w:rsid w:val="002D222D"/>
    <w:rsid w:val="002D3C9E"/>
    <w:rsid w:val="002D6B38"/>
    <w:rsid w:val="002D74B2"/>
    <w:rsid w:val="002E158A"/>
    <w:rsid w:val="002E1690"/>
    <w:rsid w:val="002E286A"/>
    <w:rsid w:val="002E3098"/>
    <w:rsid w:val="002E361D"/>
    <w:rsid w:val="002E56A7"/>
    <w:rsid w:val="002E6628"/>
    <w:rsid w:val="002F2534"/>
    <w:rsid w:val="002F2C1F"/>
    <w:rsid w:val="002F39F7"/>
    <w:rsid w:val="002F42B5"/>
    <w:rsid w:val="002F45C1"/>
    <w:rsid w:val="002F4AC3"/>
    <w:rsid w:val="002F76BA"/>
    <w:rsid w:val="00300942"/>
    <w:rsid w:val="003019F6"/>
    <w:rsid w:val="00303EEC"/>
    <w:rsid w:val="00305AB4"/>
    <w:rsid w:val="003079AB"/>
    <w:rsid w:val="00311501"/>
    <w:rsid w:val="00311A2A"/>
    <w:rsid w:val="00311DBB"/>
    <w:rsid w:val="00312A74"/>
    <w:rsid w:val="00313FA8"/>
    <w:rsid w:val="00314970"/>
    <w:rsid w:val="00314C2F"/>
    <w:rsid w:val="00315181"/>
    <w:rsid w:val="00315542"/>
    <w:rsid w:val="00317434"/>
    <w:rsid w:val="00321FE6"/>
    <w:rsid w:val="003222D2"/>
    <w:rsid w:val="00326464"/>
    <w:rsid w:val="00327195"/>
    <w:rsid w:val="00327B5C"/>
    <w:rsid w:val="003304EF"/>
    <w:rsid w:val="0033107C"/>
    <w:rsid w:val="00331DFB"/>
    <w:rsid w:val="003337C4"/>
    <w:rsid w:val="00333F71"/>
    <w:rsid w:val="00337CB1"/>
    <w:rsid w:val="0034095B"/>
    <w:rsid w:val="0034204F"/>
    <w:rsid w:val="00342713"/>
    <w:rsid w:val="00344857"/>
    <w:rsid w:val="003458D0"/>
    <w:rsid w:val="00345F43"/>
    <w:rsid w:val="00346DDF"/>
    <w:rsid w:val="00352D17"/>
    <w:rsid w:val="00354027"/>
    <w:rsid w:val="00354CAB"/>
    <w:rsid w:val="00355122"/>
    <w:rsid w:val="0035793A"/>
    <w:rsid w:val="00364A85"/>
    <w:rsid w:val="003653B6"/>
    <w:rsid w:val="003713A0"/>
    <w:rsid w:val="00373AC4"/>
    <w:rsid w:val="00374451"/>
    <w:rsid w:val="00374C7D"/>
    <w:rsid w:val="00375030"/>
    <w:rsid w:val="0038031C"/>
    <w:rsid w:val="00380B40"/>
    <w:rsid w:val="00381513"/>
    <w:rsid w:val="00381B06"/>
    <w:rsid w:val="00381B3A"/>
    <w:rsid w:val="003821E8"/>
    <w:rsid w:val="003823E9"/>
    <w:rsid w:val="00383B13"/>
    <w:rsid w:val="0038500B"/>
    <w:rsid w:val="00386F1E"/>
    <w:rsid w:val="003908D7"/>
    <w:rsid w:val="00394012"/>
    <w:rsid w:val="00396663"/>
    <w:rsid w:val="00397E62"/>
    <w:rsid w:val="003A1E63"/>
    <w:rsid w:val="003A31FF"/>
    <w:rsid w:val="003A64F2"/>
    <w:rsid w:val="003A6B0D"/>
    <w:rsid w:val="003A725C"/>
    <w:rsid w:val="003A7728"/>
    <w:rsid w:val="003B0DAD"/>
    <w:rsid w:val="003B13A4"/>
    <w:rsid w:val="003B37B9"/>
    <w:rsid w:val="003B3E79"/>
    <w:rsid w:val="003B4CF7"/>
    <w:rsid w:val="003B5EA9"/>
    <w:rsid w:val="003B6FD7"/>
    <w:rsid w:val="003B77AB"/>
    <w:rsid w:val="003C10E8"/>
    <w:rsid w:val="003C2088"/>
    <w:rsid w:val="003C4345"/>
    <w:rsid w:val="003C6445"/>
    <w:rsid w:val="003D0999"/>
    <w:rsid w:val="003D0DC6"/>
    <w:rsid w:val="003D19A9"/>
    <w:rsid w:val="003D20D6"/>
    <w:rsid w:val="003D34DB"/>
    <w:rsid w:val="003D6274"/>
    <w:rsid w:val="003D7923"/>
    <w:rsid w:val="003E4ADA"/>
    <w:rsid w:val="003E7FB2"/>
    <w:rsid w:val="003F28AB"/>
    <w:rsid w:val="003F28CE"/>
    <w:rsid w:val="003F3CF5"/>
    <w:rsid w:val="003F4B61"/>
    <w:rsid w:val="003F5857"/>
    <w:rsid w:val="003F5911"/>
    <w:rsid w:val="003F7568"/>
    <w:rsid w:val="00400E45"/>
    <w:rsid w:val="00401854"/>
    <w:rsid w:val="004022D0"/>
    <w:rsid w:val="00402AB8"/>
    <w:rsid w:val="00403A6D"/>
    <w:rsid w:val="004066C7"/>
    <w:rsid w:val="00406A7D"/>
    <w:rsid w:val="004077B8"/>
    <w:rsid w:val="00410436"/>
    <w:rsid w:val="00413DD6"/>
    <w:rsid w:val="00414FFE"/>
    <w:rsid w:val="004152D5"/>
    <w:rsid w:val="0041531B"/>
    <w:rsid w:val="00420642"/>
    <w:rsid w:val="004211ED"/>
    <w:rsid w:val="00421B17"/>
    <w:rsid w:val="00422DAD"/>
    <w:rsid w:val="004231F0"/>
    <w:rsid w:val="00426050"/>
    <w:rsid w:val="0043481B"/>
    <w:rsid w:val="0044427D"/>
    <w:rsid w:val="004455D4"/>
    <w:rsid w:val="00445CAB"/>
    <w:rsid w:val="0045511B"/>
    <w:rsid w:val="00457BDB"/>
    <w:rsid w:val="00460285"/>
    <w:rsid w:val="00461CE6"/>
    <w:rsid w:val="00461E97"/>
    <w:rsid w:val="004624D3"/>
    <w:rsid w:val="00464D19"/>
    <w:rsid w:val="00466538"/>
    <w:rsid w:val="00466EAB"/>
    <w:rsid w:val="0047112F"/>
    <w:rsid w:val="00472172"/>
    <w:rsid w:val="004723F5"/>
    <w:rsid w:val="004749CA"/>
    <w:rsid w:val="00475BDA"/>
    <w:rsid w:val="00480B1E"/>
    <w:rsid w:val="00481A63"/>
    <w:rsid w:val="0048392B"/>
    <w:rsid w:val="0048693F"/>
    <w:rsid w:val="00491816"/>
    <w:rsid w:val="00491BE5"/>
    <w:rsid w:val="00493D6B"/>
    <w:rsid w:val="004948E2"/>
    <w:rsid w:val="00495A27"/>
    <w:rsid w:val="00496A62"/>
    <w:rsid w:val="004A1870"/>
    <w:rsid w:val="004A3F9C"/>
    <w:rsid w:val="004A51A7"/>
    <w:rsid w:val="004A623A"/>
    <w:rsid w:val="004B1F05"/>
    <w:rsid w:val="004B6F61"/>
    <w:rsid w:val="004C032D"/>
    <w:rsid w:val="004C25F4"/>
    <w:rsid w:val="004C3C15"/>
    <w:rsid w:val="004C3E43"/>
    <w:rsid w:val="004C4796"/>
    <w:rsid w:val="004C4F59"/>
    <w:rsid w:val="004C7817"/>
    <w:rsid w:val="004D40D6"/>
    <w:rsid w:val="004D58F9"/>
    <w:rsid w:val="004D60A9"/>
    <w:rsid w:val="004D718C"/>
    <w:rsid w:val="004E0E15"/>
    <w:rsid w:val="004E110C"/>
    <w:rsid w:val="004E1C9F"/>
    <w:rsid w:val="004E1F31"/>
    <w:rsid w:val="004E21B5"/>
    <w:rsid w:val="004E33E8"/>
    <w:rsid w:val="004E5E20"/>
    <w:rsid w:val="004E7281"/>
    <w:rsid w:val="004F1922"/>
    <w:rsid w:val="004F26FC"/>
    <w:rsid w:val="004F4F56"/>
    <w:rsid w:val="004F6BF6"/>
    <w:rsid w:val="0050031E"/>
    <w:rsid w:val="005029B1"/>
    <w:rsid w:val="00504613"/>
    <w:rsid w:val="00506ED1"/>
    <w:rsid w:val="005115DF"/>
    <w:rsid w:val="005116A7"/>
    <w:rsid w:val="0051189F"/>
    <w:rsid w:val="0051555D"/>
    <w:rsid w:val="00516F98"/>
    <w:rsid w:val="00520AFA"/>
    <w:rsid w:val="005215D8"/>
    <w:rsid w:val="00521CE6"/>
    <w:rsid w:val="00521E7E"/>
    <w:rsid w:val="0052218B"/>
    <w:rsid w:val="0052546C"/>
    <w:rsid w:val="005275D5"/>
    <w:rsid w:val="005279E5"/>
    <w:rsid w:val="00530C46"/>
    <w:rsid w:val="00531CE6"/>
    <w:rsid w:val="00535506"/>
    <w:rsid w:val="0053738A"/>
    <w:rsid w:val="0054165F"/>
    <w:rsid w:val="0054240B"/>
    <w:rsid w:val="00544B50"/>
    <w:rsid w:val="0054676E"/>
    <w:rsid w:val="00550EBE"/>
    <w:rsid w:val="0055163C"/>
    <w:rsid w:val="00551B10"/>
    <w:rsid w:val="00552CA5"/>
    <w:rsid w:val="0055605A"/>
    <w:rsid w:val="005566D7"/>
    <w:rsid w:val="0056290E"/>
    <w:rsid w:val="00562B0B"/>
    <w:rsid w:val="0056348A"/>
    <w:rsid w:val="00565E3D"/>
    <w:rsid w:val="005703C6"/>
    <w:rsid w:val="0057472B"/>
    <w:rsid w:val="005813C7"/>
    <w:rsid w:val="00582D47"/>
    <w:rsid w:val="00585E95"/>
    <w:rsid w:val="00587FF7"/>
    <w:rsid w:val="0059683D"/>
    <w:rsid w:val="005A3CF9"/>
    <w:rsid w:val="005A42BF"/>
    <w:rsid w:val="005A4E1E"/>
    <w:rsid w:val="005A511D"/>
    <w:rsid w:val="005A645F"/>
    <w:rsid w:val="005B396F"/>
    <w:rsid w:val="005B45FC"/>
    <w:rsid w:val="005B51A1"/>
    <w:rsid w:val="005B5D17"/>
    <w:rsid w:val="005B7AE0"/>
    <w:rsid w:val="005C04AA"/>
    <w:rsid w:val="005C254F"/>
    <w:rsid w:val="005C54EA"/>
    <w:rsid w:val="005C68E4"/>
    <w:rsid w:val="005D1699"/>
    <w:rsid w:val="005D20EE"/>
    <w:rsid w:val="005D2C17"/>
    <w:rsid w:val="005D4DD1"/>
    <w:rsid w:val="005E3D3C"/>
    <w:rsid w:val="005F13BE"/>
    <w:rsid w:val="005F2323"/>
    <w:rsid w:val="005F2A1C"/>
    <w:rsid w:val="005F3E10"/>
    <w:rsid w:val="005F4B03"/>
    <w:rsid w:val="005F4D1D"/>
    <w:rsid w:val="005F743E"/>
    <w:rsid w:val="006000F4"/>
    <w:rsid w:val="006003CA"/>
    <w:rsid w:val="00600511"/>
    <w:rsid w:val="00600AFE"/>
    <w:rsid w:val="00601FD0"/>
    <w:rsid w:val="006023EB"/>
    <w:rsid w:val="0060576D"/>
    <w:rsid w:val="006073DC"/>
    <w:rsid w:val="00607CF5"/>
    <w:rsid w:val="006105C1"/>
    <w:rsid w:val="006117B8"/>
    <w:rsid w:val="006123A6"/>
    <w:rsid w:val="00613C2D"/>
    <w:rsid w:val="00615520"/>
    <w:rsid w:val="00623023"/>
    <w:rsid w:val="00623065"/>
    <w:rsid w:val="006263F3"/>
    <w:rsid w:val="00627C74"/>
    <w:rsid w:val="006300A1"/>
    <w:rsid w:val="006341FE"/>
    <w:rsid w:val="00634414"/>
    <w:rsid w:val="00634CDB"/>
    <w:rsid w:val="00636103"/>
    <w:rsid w:val="0064266D"/>
    <w:rsid w:val="00643C9D"/>
    <w:rsid w:val="00644672"/>
    <w:rsid w:val="006471BC"/>
    <w:rsid w:val="00647D21"/>
    <w:rsid w:val="00650AC4"/>
    <w:rsid w:val="0065561D"/>
    <w:rsid w:val="00655C36"/>
    <w:rsid w:val="006577C2"/>
    <w:rsid w:val="00661343"/>
    <w:rsid w:val="00664463"/>
    <w:rsid w:val="006712CA"/>
    <w:rsid w:val="00671523"/>
    <w:rsid w:val="00672A90"/>
    <w:rsid w:val="006730FC"/>
    <w:rsid w:val="00673C52"/>
    <w:rsid w:val="00673DC9"/>
    <w:rsid w:val="006761B4"/>
    <w:rsid w:val="00677FE0"/>
    <w:rsid w:val="00681AAE"/>
    <w:rsid w:val="0068235C"/>
    <w:rsid w:val="00682852"/>
    <w:rsid w:val="00683819"/>
    <w:rsid w:val="00687866"/>
    <w:rsid w:val="00694626"/>
    <w:rsid w:val="00697D8E"/>
    <w:rsid w:val="006A1DEC"/>
    <w:rsid w:val="006A3830"/>
    <w:rsid w:val="006A4B00"/>
    <w:rsid w:val="006A53FB"/>
    <w:rsid w:val="006A5D22"/>
    <w:rsid w:val="006A6914"/>
    <w:rsid w:val="006B2BD2"/>
    <w:rsid w:val="006B5405"/>
    <w:rsid w:val="006C3E01"/>
    <w:rsid w:val="006C47DC"/>
    <w:rsid w:val="006C5699"/>
    <w:rsid w:val="006D1EAC"/>
    <w:rsid w:val="006D3FB3"/>
    <w:rsid w:val="006D65D0"/>
    <w:rsid w:val="006D73CE"/>
    <w:rsid w:val="006D76D7"/>
    <w:rsid w:val="006D7706"/>
    <w:rsid w:val="006E0430"/>
    <w:rsid w:val="006E0E71"/>
    <w:rsid w:val="006E72F2"/>
    <w:rsid w:val="006F0215"/>
    <w:rsid w:val="006F106A"/>
    <w:rsid w:val="006F5BFE"/>
    <w:rsid w:val="006F67C7"/>
    <w:rsid w:val="006F72C0"/>
    <w:rsid w:val="006F7635"/>
    <w:rsid w:val="0070105A"/>
    <w:rsid w:val="00702195"/>
    <w:rsid w:val="007023AF"/>
    <w:rsid w:val="007023EB"/>
    <w:rsid w:val="00702774"/>
    <w:rsid w:val="00702D24"/>
    <w:rsid w:val="0070387A"/>
    <w:rsid w:val="0070618F"/>
    <w:rsid w:val="00706E4A"/>
    <w:rsid w:val="00707395"/>
    <w:rsid w:val="00712021"/>
    <w:rsid w:val="0071239B"/>
    <w:rsid w:val="00714093"/>
    <w:rsid w:val="0071618E"/>
    <w:rsid w:val="0072149F"/>
    <w:rsid w:val="00725387"/>
    <w:rsid w:val="00726631"/>
    <w:rsid w:val="007316C0"/>
    <w:rsid w:val="00732779"/>
    <w:rsid w:val="00736862"/>
    <w:rsid w:val="00737B5A"/>
    <w:rsid w:val="00741074"/>
    <w:rsid w:val="007424A1"/>
    <w:rsid w:val="007427C4"/>
    <w:rsid w:val="0074624E"/>
    <w:rsid w:val="007469EB"/>
    <w:rsid w:val="00746B41"/>
    <w:rsid w:val="00751035"/>
    <w:rsid w:val="00753835"/>
    <w:rsid w:val="00755206"/>
    <w:rsid w:val="00760116"/>
    <w:rsid w:val="00761479"/>
    <w:rsid w:val="007659BF"/>
    <w:rsid w:val="00766C90"/>
    <w:rsid w:val="00767825"/>
    <w:rsid w:val="0077028E"/>
    <w:rsid w:val="00777820"/>
    <w:rsid w:val="0078427E"/>
    <w:rsid w:val="00786849"/>
    <w:rsid w:val="00786C69"/>
    <w:rsid w:val="0079480A"/>
    <w:rsid w:val="007975E9"/>
    <w:rsid w:val="007A0377"/>
    <w:rsid w:val="007A080D"/>
    <w:rsid w:val="007A20A8"/>
    <w:rsid w:val="007A2F60"/>
    <w:rsid w:val="007A5397"/>
    <w:rsid w:val="007A53CC"/>
    <w:rsid w:val="007A5449"/>
    <w:rsid w:val="007A6DDA"/>
    <w:rsid w:val="007B2446"/>
    <w:rsid w:val="007B2FAA"/>
    <w:rsid w:val="007B437C"/>
    <w:rsid w:val="007B4633"/>
    <w:rsid w:val="007B49BB"/>
    <w:rsid w:val="007B5F0D"/>
    <w:rsid w:val="007B6493"/>
    <w:rsid w:val="007C1126"/>
    <w:rsid w:val="007C696A"/>
    <w:rsid w:val="007C6F1E"/>
    <w:rsid w:val="007D1FAA"/>
    <w:rsid w:val="007D212F"/>
    <w:rsid w:val="007D3230"/>
    <w:rsid w:val="007D36FA"/>
    <w:rsid w:val="007D4B61"/>
    <w:rsid w:val="007D4CEE"/>
    <w:rsid w:val="007D6E88"/>
    <w:rsid w:val="007E12B0"/>
    <w:rsid w:val="007E2D6A"/>
    <w:rsid w:val="007E38BC"/>
    <w:rsid w:val="007E4890"/>
    <w:rsid w:val="007F0E97"/>
    <w:rsid w:val="007F2425"/>
    <w:rsid w:val="007F47E4"/>
    <w:rsid w:val="007F4BB6"/>
    <w:rsid w:val="008010B9"/>
    <w:rsid w:val="00802D9F"/>
    <w:rsid w:val="00803191"/>
    <w:rsid w:val="00803D0F"/>
    <w:rsid w:val="00804B18"/>
    <w:rsid w:val="00805B9D"/>
    <w:rsid w:val="00807014"/>
    <w:rsid w:val="00813488"/>
    <w:rsid w:val="008147B7"/>
    <w:rsid w:val="00815E60"/>
    <w:rsid w:val="008164B4"/>
    <w:rsid w:val="00816E60"/>
    <w:rsid w:val="00820DAA"/>
    <w:rsid w:val="008223A4"/>
    <w:rsid w:val="00822A90"/>
    <w:rsid w:val="008230EB"/>
    <w:rsid w:val="00824259"/>
    <w:rsid w:val="00827304"/>
    <w:rsid w:val="00830621"/>
    <w:rsid w:val="00830BFE"/>
    <w:rsid w:val="00832A34"/>
    <w:rsid w:val="0083343A"/>
    <w:rsid w:val="00841274"/>
    <w:rsid w:val="00845DDF"/>
    <w:rsid w:val="008503E7"/>
    <w:rsid w:val="00850AD7"/>
    <w:rsid w:val="00851747"/>
    <w:rsid w:val="00851D4B"/>
    <w:rsid w:val="00852AA1"/>
    <w:rsid w:val="00852CD2"/>
    <w:rsid w:val="00853322"/>
    <w:rsid w:val="008566AD"/>
    <w:rsid w:val="00861EF4"/>
    <w:rsid w:val="008628CE"/>
    <w:rsid w:val="00862FA2"/>
    <w:rsid w:val="00863C1B"/>
    <w:rsid w:val="0086776B"/>
    <w:rsid w:val="00870D58"/>
    <w:rsid w:val="00870F83"/>
    <w:rsid w:val="008717D1"/>
    <w:rsid w:val="00871886"/>
    <w:rsid w:val="00871C2F"/>
    <w:rsid w:val="0087208C"/>
    <w:rsid w:val="0087278D"/>
    <w:rsid w:val="00874E11"/>
    <w:rsid w:val="00875736"/>
    <w:rsid w:val="00875CA4"/>
    <w:rsid w:val="00880AFF"/>
    <w:rsid w:val="0088186A"/>
    <w:rsid w:val="00881F1E"/>
    <w:rsid w:val="00882149"/>
    <w:rsid w:val="00883813"/>
    <w:rsid w:val="008917B7"/>
    <w:rsid w:val="0089211A"/>
    <w:rsid w:val="00892DE2"/>
    <w:rsid w:val="00896065"/>
    <w:rsid w:val="008963F7"/>
    <w:rsid w:val="008977BD"/>
    <w:rsid w:val="008A4A77"/>
    <w:rsid w:val="008B0347"/>
    <w:rsid w:val="008B1459"/>
    <w:rsid w:val="008B1601"/>
    <w:rsid w:val="008B1E19"/>
    <w:rsid w:val="008B2E7D"/>
    <w:rsid w:val="008B423A"/>
    <w:rsid w:val="008B61E4"/>
    <w:rsid w:val="008B67E7"/>
    <w:rsid w:val="008B79A1"/>
    <w:rsid w:val="008C090D"/>
    <w:rsid w:val="008C1350"/>
    <w:rsid w:val="008C158E"/>
    <w:rsid w:val="008C1993"/>
    <w:rsid w:val="008C4FED"/>
    <w:rsid w:val="008C50BE"/>
    <w:rsid w:val="008C58A3"/>
    <w:rsid w:val="008D0C23"/>
    <w:rsid w:val="008D31E7"/>
    <w:rsid w:val="008D7915"/>
    <w:rsid w:val="008D7AAC"/>
    <w:rsid w:val="008E1E66"/>
    <w:rsid w:val="008E2FDD"/>
    <w:rsid w:val="008E304F"/>
    <w:rsid w:val="008E4DF7"/>
    <w:rsid w:val="008E5F13"/>
    <w:rsid w:val="008F33EA"/>
    <w:rsid w:val="008F359C"/>
    <w:rsid w:val="008F62DF"/>
    <w:rsid w:val="00900BB6"/>
    <w:rsid w:val="00905010"/>
    <w:rsid w:val="00910E20"/>
    <w:rsid w:val="00912777"/>
    <w:rsid w:val="0091401F"/>
    <w:rsid w:val="00914114"/>
    <w:rsid w:val="009149DE"/>
    <w:rsid w:val="0092067C"/>
    <w:rsid w:val="00920F26"/>
    <w:rsid w:val="009249A2"/>
    <w:rsid w:val="00924FA6"/>
    <w:rsid w:val="00925513"/>
    <w:rsid w:val="009303A8"/>
    <w:rsid w:val="00931B0F"/>
    <w:rsid w:val="00931BB8"/>
    <w:rsid w:val="00933F06"/>
    <w:rsid w:val="00934DB8"/>
    <w:rsid w:val="00935A96"/>
    <w:rsid w:val="0094137B"/>
    <w:rsid w:val="00941B82"/>
    <w:rsid w:val="00943687"/>
    <w:rsid w:val="00943B88"/>
    <w:rsid w:val="00943C2A"/>
    <w:rsid w:val="009440BA"/>
    <w:rsid w:val="00944E1D"/>
    <w:rsid w:val="00945887"/>
    <w:rsid w:val="00945AD7"/>
    <w:rsid w:val="009462CB"/>
    <w:rsid w:val="00950B0A"/>
    <w:rsid w:val="00950B6E"/>
    <w:rsid w:val="0095368A"/>
    <w:rsid w:val="00955BF3"/>
    <w:rsid w:val="009577E5"/>
    <w:rsid w:val="00957E86"/>
    <w:rsid w:val="00960C64"/>
    <w:rsid w:val="00960C92"/>
    <w:rsid w:val="00962567"/>
    <w:rsid w:val="00964323"/>
    <w:rsid w:val="009701AD"/>
    <w:rsid w:val="00972A34"/>
    <w:rsid w:val="00972E49"/>
    <w:rsid w:val="00975348"/>
    <w:rsid w:val="00976DF0"/>
    <w:rsid w:val="00977E49"/>
    <w:rsid w:val="0098051F"/>
    <w:rsid w:val="00983C52"/>
    <w:rsid w:val="00983ED6"/>
    <w:rsid w:val="009842BD"/>
    <w:rsid w:val="00991F56"/>
    <w:rsid w:val="00992C5B"/>
    <w:rsid w:val="00996D3E"/>
    <w:rsid w:val="009978CB"/>
    <w:rsid w:val="009A3180"/>
    <w:rsid w:val="009A3C25"/>
    <w:rsid w:val="009A74EA"/>
    <w:rsid w:val="009B1166"/>
    <w:rsid w:val="009B2B5C"/>
    <w:rsid w:val="009B2F3F"/>
    <w:rsid w:val="009B4C4B"/>
    <w:rsid w:val="009B5922"/>
    <w:rsid w:val="009B7433"/>
    <w:rsid w:val="009B7DE8"/>
    <w:rsid w:val="009C5BE8"/>
    <w:rsid w:val="009C5CD8"/>
    <w:rsid w:val="009C7A39"/>
    <w:rsid w:val="009C7C59"/>
    <w:rsid w:val="009D0185"/>
    <w:rsid w:val="009D0DCF"/>
    <w:rsid w:val="009D33B1"/>
    <w:rsid w:val="009D3AB7"/>
    <w:rsid w:val="009D4033"/>
    <w:rsid w:val="009D7624"/>
    <w:rsid w:val="009E195F"/>
    <w:rsid w:val="009E1A3F"/>
    <w:rsid w:val="009E25D3"/>
    <w:rsid w:val="009E29CF"/>
    <w:rsid w:val="009E3FA4"/>
    <w:rsid w:val="009E4439"/>
    <w:rsid w:val="009E7C83"/>
    <w:rsid w:val="009E7E72"/>
    <w:rsid w:val="009F0E9B"/>
    <w:rsid w:val="009F3B85"/>
    <w:rsid w:val="009F72C3"/>
    <w:rsid w:val="00A0066A"/>
    <w:rsid w:val="00A02ECC"/>
    <w:rsid w:val="00A04325"/>
    <w:rsid w:val="00A07D0B"/>
    <w:rsid w:val="00A11768"/>
    <w:rsid w:val="00A12421"/>
    <w:rsid w:val="00A1269E"/>
    <w:rsid w:val="00A25228"/>
    <w:rsid w:val="00A260E5"/>
    <w:rsid w:val="00A26BE9"/>
    <w:rsid w:val="00A26D08"/>
    <w:rsid w:val="00A27D95"/>
    <w:rsid w:val="00A31F6D"/>
    <w:rsid w:val="00A41B14"/>
    <w:rsid w:val="00A41E21"/>
    <w:rsid w:val="00A42B0C"/>
    <w:rsid w:val="00A42C4C"/>
    <w:rsid w:val="00A42F6C"/>
    <w:rsid w:val="00A47EF2"/>
    <w:rsid w:val="00A519CB"/>
    <w:rsid w:val="00A51C3E"/>
    <w:rsid w:val="00A5289B"/>
    <w:rsid w:val="00A53006"/>
    <w:rsid w:val="00A560FB"/>
    <w:rsid w:val="00A656B4"/>
    <w:rsid w:val="00A65707"/>
    <w:rsid w:val="00A66A41"/>
    <w:rsid w:val="00A7371C"/>
    <w:rsid w:val="00A75112"/>
    <w:rsid w:val="00A75C32"/>
    <w:rsid w:val="00A81FBB"/>
    <w:rsid w:val="00A8232C"/>
    <w:rsid w:val="00A829DD"/>
    <w:rsid w:val="00A852C1"/>
    <w:rsid w:val="00A86635"/>
    <w:rsid w:val="00A879DA"/>
    <w:rsid w:val="00A90004"/>
    <w:rsid w:val="00A9082A"/>
    <w:rsid w:val="00A90D35"/>
    <w:rsid w:val="00A93C65"/>
    <w:rsid w:val="00A94EC1"/>
    <w:rsid w:val="00A958D4"/>
    <w:rsid w:val="00A965DF"/>
    <w:rsid w:val="00A96BF2"/>
    <w:rsid w:val="00AA5DB1"/>
    <w:rsid w:val="00AA6274"/>
    <w:rsid w:val="00AA6512"/>
    <w:rsid w:val="00AA788F"/>
    <w:rsid w:val="00AB0D4D"/>
    <w:rsid w:val="00AB3435"/>
    <w:rsid w:val="00AC19E3"/>
    <w:rsid w:val="00AC5B2B"/>
    <w:rsid w:val="00AC7220"/>
    <w:rsid w:val="00AD0A4C"/>
    <w:rsid w:val="00AD0B16"/>
    <w:rsid w:val="00AD284E"/>
    <w:rsid w:val="00AD4FE6"/>
    <w:rsid w:val="00AD6B9A"/>
    <w:rsid w:val="00AE2B8C"/>
    <w:rsid w:val="00AE3A3D"/>
    <w:rsid w:val="00AE5ADF"/>
    <w:rsid w:val="00AE7790"/>
    <w:rsid w:val="00AF11E2"/>
    <w:rsid w:val="00AF5801"/>
    <w:rsid w:val="00AF70C0"/>
    <w:rsid w:val="00B000F3"/>
    <w:rsid w:val="00B00C74"/>
    <w:rsid w:val="00B0268E"/>
    <w:rsid w:val="00B048E8"/>
    <w:rsid w:val="00B04F3A"/>
    <w:rsid w:val="00B103A7"/>
    <w:rsid w:val="00B12190"/>
    <w:rsid w:val="00B14360"/>
    <w:rsid w:val="00B14D3C"/>
    <w:rsid w:val="00B16958"/>
    <w:rsid w:val="00B16A2A"/>
    <w:rsid w:val="00B2293F"/>
    <w:rsid w:val="00B2547A"/>
    <w:rsid w:val="00B2731A"/>
    <w:rsid w:val="00B31BCE"/>
    <w:rsid w:val="00B34573"/>
    <w:rsid w:val="00B35560"/>
    <w:rsid w:val="00B36AC9"/>
    <w:rsid w:val="00B37F20"/>
    <w:rsid w:val="00B41338"/>
    <w:rsid w:val="00B41A12"/>
    <w:rsid w:val="00B44242"/>
    <w:rsid w:val="00B44D61"/>
    <w:rsid w:val="00B463EA"/>
    <w:rsid w:val="00B46D1A"/>
    <w:rsid w:val="00B51EE9"/>
    <w:rsid w:val="00B523BB"/>
    <w:rsid w:val="00B52C5E"/>
    <w:rsid w:val="00B53D5D"/>
    <w:rsid w:val="00B54D9B"/>
    <w:rsid w:val="00B55148"/>
    <w:rsid w:val="00B55C09"/>
    <w:rsid w:val="00B56B09"/>
    <w:rsid w:val="00B56CF2"/>
    <w:rsid w:val="00B57111"/>
    <w:rsid w:val="00B57288"/>
    <w:rsid w:val="00B600D6"/>
    <w:rsid w:val="00B60437"/>
    <w:rsid w:val="00B624BB"/>
    <w:rsid w:val="00B708D1"/>
    <w:rsid w:val="00B713F8"/>
    <w:rsid w:val="00B71990"/>
    <w:rsid w:val="00B71DD4"/>
    <w:rsid w:val="00B73421"/>
    <w:rsid w:val="00B82316"/>
    <w:rsid w:val="00B82530"/>
    <w:rsid w:val="00B82EEC"/>
    <w:rsid w:val="00B85040"/>
    <w:rsid w:val="00B855E9"/>
    <w:rsid w:val="00B8607E"/>
    <w:rsid w:val="00B87BF3"/>
    <w:rsid w:val="00B92D8E"/>
    <w:rsid w:val="00B930DF"/>
    <w:rsid w:val="00B9320C"/>
    <w:rsid w:val="00B96CA2"/>
    <w:rsid w:val="00BA17E2"/>
    <w:rsid w:val="00BA3C0E"/>
    <w:rsid w:val="00BA413E"/>
    <w:rsid w:val="00BA46C8"/>
    <w:rsid w:val="00BA617A"/>
    <w:rsid w:val="00BB0616"/>
    <w:rsid w:val="00BB5C0B"/>
    <w:rsid w:val="00BB6BB3"/>
    <w:rsid w:val="00BB7BA4"/>
    <w:rsid w:val="00BB7CC7"/>
    <w:rsid w:val="00BC0D9A"/>
    <w:rsid w:val="00BC5BEA"/>
    <w:rsid w:val="00BC6477"/>
    <w:rsid w:val="00BC66D7"/>
    <w:rsid w:val="00BD090B"/>
    <w:rsid w:val="00BD0B6C"/>
    <w:rsid w:val="00BD5D02"/>
    <w:rsid w:val="00BD6E11"/>
    <w:rsid w:val="00BD7535"/>
    <w:rsid w:val="00BE0857"/>
    <w:rsid w:val="00BE0CE5"/>
    <w:rsid w:val="00BE1973"/>
    <w:rsid w:val="00BE1C9E"/>
    <w:rsid w:val="00BE3032"/>
    <w:rsid w:val="00BE452D"/>
    <w:rsid w:val="00BE4EF7"/>
    <w:rsid w:val="00BE6673"/>
    <w:rsid w:val="00BE77B4"/>
    <w:rsid w:val="00BF0C02"/>
    <w:rsid w:val="00BF2357"/>
    <w:rsid w:val="00BF2A8A"/>
    <w:rsid w:val="00BF3CDC"/>
    <w:rsid w:val="00BF54D7"/>
    <w:rsid w:val="00BF7852"/>
    <w:rsid w:val="00BF78A2"/>
    <w:rsid w:val="00BF7A87"/>
    <w:rsid w:val="00C0083A"/>
    <w:rsid w:val="00C0110D"/>
    <w:rsid w:val="00C051AA"/>
    <w:rsid w:val="00C05582"/>
    <w:rsid w:val="00C07D09"/>
    <w:rsid w:val="00C10540"/>
    <w:rsid w:val="00C126CB"/>
    <w:rsid w:val="00C12FE1"/>
    <w:rsid w:val="00C16D06"/>
    <w:rsid w:val="00C170E8"/>
    <w:rsid w:val="00C21339"/>
    <w:rsid w:val="00C220BC"/>
    <w:rsid w:val="00C2454F"/>
    <w:rsid w:val="00C246FE"/>
    <w:rsid w:val="00C2675D"/>
    <w:rsid w:val="00C26A7D"/>
    <w:rsid w:val="00C27D2E"/>
    <w:rsid w:val="00C27F0C"/>
    <w:rsid w:val="00C31DE5"/>
    <w:rsid w:val="00C33217"/>
    <w:rsid w:val="00C4143C"/>
    <w:rsid w:val="00C4213A"/>
    <w:rsid w:val="00C5162F"/>
    <w:rsid w:val="00C5463B"/>
    <w:rsid w:val="00C54E99"/>
    <w:rsid w:val="00C56116"/>
    <w:rsid w:val="00C60D74"/>
    <w:rsid w:val="00C6184F"/>
    <w:rsid w:val="00C6259B"/>
    <w:rsid w:val="00C64337"/>
    <w:rsid w:val="00C6488A"/>
    <w:rsid w:val="00C66932"/>
    <w:rsid w:val="00C678D5"/>
    <w:rsid w:val="00C67DCC"/>
    <w:rsid w:val="00C70549"/>
    <w:rsid w:val="00C71663"/>
    <w:rsid w:val="00C722A8"/>
    <w:rsid w:val="00C7302F"/>
    <w:rsid w:val="00C73136"/>
    <w:rsid w:val="00C767AE"/>
    <w:rsid w:val="00C76BB1"/>
    <w:rsid w:val="00C77120"/>
    <w:rsid w:val="00C772B2"/>
    <w:rsid w:val="00C777FB"/>
    <w:rsid w:val="00C80441"/>
    <w:rsid w:val="00C81622"/>
    <w:rsid w:val="00C8243C"/>
    <w:rsid w:val="00C828AD"/>
    <w:rsid w:val="00C82F83"/>
    <w:rsid w:val="00C903EA"/>
    <w:rsid w:val="00C937F1"/>
    <w:rsid w:val="00C939FB"/>
    <w:rsid w:val="00C97708"/>
    <w:rsid w:val="00C97BF6"/>
    <w:rsid w:val="00C97CD3"/>
    <w:rsid w:val="00CB1729"/>
    <w:rsid w:val="00CB1F62"/>
    <w:rsid w:val="00CB2F27"/>
    <w:rsid w:val="00CC382B"/>
    <w:rsid w:val="00CC6B6D"/>
    <w:rsid w:val="00CD1848"/>
    <w:rsid w:val="00CD1E49"/>
    <w:rsid w:val="00CD4295"/>
    <w:rsid w:val="00CD4FAA"/>
    <w:rsid w:val="00CD5C13"/>
    <w:rsid w:val="00CD5FE1"/>
    <w:rsid w:val="00CD6DDA"/>
    <w:rsid w:val="00CE2E02"/>
    <w:rsid w:val="00CE37EB"/>
    <w:rsid w:val="00CE4649"/>
    <w:rsid w:val="00CE49A3"/>
    <w:rsid w:val="00CE53A6"/>
    <w:rsid w:val="00CF1931"/>
    <w:rsid w:val="00CF4155"/>
    <w:rsid w:val="00CF48EB"/>
    <w:rsid w:val="00CF50D6"/>
    <w:rsid w:val="00CF545C"/>
    <w:rsid w:val="00CF6EE8"/>
    <w:rsid w:val="00CF7FD6"/>
    <w:rsid w:val="00D008B0"/>
    <w:rsid w:val="00D016B4"/>
    <w:rsid w:val="00D01F8A"/>
    <w:rsid w:val="00D03EEE"/>
    <w:rsid w:val="00D048D6"/>
    <w:rsid w:val="00D07D0F"/>
    <w:rsid w:val="00D15914"/>
    <w:rsid w:val="00D16DEE"/>
    <w:rsid w:val="00D17753"/>
    <w:rsid w:val="00D202E9"/>
    <w:rsid w:val="00D226C2"/>
    <w:rsid w:val="00D228A1"/>
    <w:rsid w:val="00D22A13"/>
    <w:rsid w:val="00D22BFC"/>
    <w:rsid w:val="00D2575A"/>
    <w:rsid w:val="00D258E8"/>
    <w:rsid w:val="00D27C3C"/>
    <w:rsid w:val="00D301CE"/>
    <w:rsid w:val="00D32322"/>
    <w:rsid w:val="00D34E0F"/>
    <w:rsid w:val="00D418E4"/>
    <w:rsid w:val="00D42B59"/>
    <w:rsid w:val="00D42EEF"/>
    <w:rsid w:val="00D4442F"/>
    <w:rsid w:val="00D45C1E"/>
    <w:rsid w:val="00D50DF7"/>
    <w:rsid w:val="00D510C2"/>
    <w:rsid w:val="00D52CE8"/>
    <w:rsid w:val="00D55366"/>
    <w:rsid w:val="00D57ED9"/>
    <w:rsid w:val="00D6023D"/>
    <w:rsid w:val="00D60D15"/>
    <w:rsid w:val="00D615EB"/>
    <w:rsid w:val="00D62BF9"/>
    <w:rsid w:val="00D62DF1"/>
    <w:rsid w:val="00D63A40"/>
    <w:rsid w:val="00D64432"/>
    <w:rsid w:val="00D64943"/>
    <w:rsid w:val="00D6611A"/>
    <w:rsid w:val="00D6613B"/>
    <w:rsid w:val="00D66186"/>
    <w:rsid w:val="00D67857"/>
    <w:rsid w:val="00D70DD9"/>
    <w:rsid w:val="00D7295E"/>
    <w:rsid w:val="00D742C9"/>
    <w:rsid w:val="00D748C2"/>
    <w:rsid w:val="00D756CE"/>
    <w:rsid w:val="00D77C37"/>
    <w:rsid w:val="00D80548"/>
    <w:rsid w:val="00D805DD"/>
    <w:rsid w:val="00D826E4"/>
    <w:rsid w:val="00D84BCC"/>
    <w:rsid w:val="00D84DA7"/>
    <w:rsid w:val="00D86307"/>
    <w:rsid w:val="00D90223"/>
    <w:rsid w:val="00D90DEA"/>
    <w:rsid w:val="00D91CED"/>
    <w:rsid w:val="00D927E5"/>
    <w:rsid w:val="00D96F3F"/>
    <w:rsid w:val="00D96F84"/>
    <w:rsid w:val="00D973C6"/>
    <w:rsid w:val="00D97699"/>
    <w:rsid w:val="00DA1CF4"/>
    <w:rsid w:val="00DA5CD0"/>
    <w:rsid w:val="00DA5FFC"/>
    <w:rsid w:val="00DA6DAB"/>
    <w:rsid w:val="00DB0EC9"/>
    <w:rsid w:val="00DB1FBE"/>
    <w:rsid w:val="00DB6418"/>
    <w:rsid w:val="00DB6701"/>
    <w:rsid w:val="00DB7343"/>
    <w:rsid w:val="00DC0472"/>
    <w:rsid w:val="00DC0C55"/>
    <w:rsid w:val="00DC14AB"/>
    <w:rsid w:val="00DC4E9E"/>
    <w:rsid w:val="00DC653E"/>
    <w:rsid w:val="00DC71BA"/>
    <w:rsid w:val="00DC77D0"/>
    <w:rsid w:val="00DD0780"/>
    <w:rsid w:val="00DD2664"/>
    <w:rsid w:val="00DD26B1"/>
    <w:rsid w:val="00DD3261"/>
    <w:rsid w:val="00DD5C7D"/>
    <w:rsid w:val="00DE1C32"/>
    <w:rsid w:val="00DE6E7C"/>
    <w:rsid w:val="00DE797C"/>
    <w:rsid w:val="00DF0143"/>
    <w:rsid w:val="00DF19FC"/>
    <w:rsid w:val="00DF2C2C"/>
    <w:rsid w:val="00DF57A6"/>
    <w:rsid w:val="00DF5DED"/>
    <w:rsid w:val="00E01131"/>
    <w:rsid w:val="00E022C0"/>
    <w:rsid w:val="00E02716"/>
    <w:rsid w:val="00E02CF4"/>
    <w:rsid w:val="00E02F99"/>
    <w:rsid w:val="00E02F9F"/>
    <w:rsid w:val="00E065B3"/>
    <w:rsid w:val="00E10890"/>
    <w:rsid w:val="00E110F3"/>
    <w:rsid w:val="00E115A3"/>
    <w:rsid w:val="00E1467F"/>
    <w:rsid w:val="00E15DE7"/>
    <w:rsid w:val="00E17BFD"/>
    <w:rsid w:val="00E20488"/>
    <w:rsid w:val="00E21499"/>
    <w:rsid w:val="00E21736"/>
    <w:rsid w:val="00E2192A"/>
    <w:rsid w:val="00E21965"/>
    <w:rsid w:val="00E21E3F"/>
    <w:rsid w:val="00E22807"/>
    <w:rsid w:val="00E22FD3"/>
    <w:rsid w:val="00E26479"/>
    <w:rsid w:val="00E30733"/>
    <w:rsid w:val="00E348F7"/>
    <w:rsid w:val="00E35542"/>
    <w:rsid w:val="00E356DF"/>
    <w:rsid w:val="00E357C3"/>
    <w:rsid w:val="00E3592D"/>
    <w:rsid w:val="00E35B93"/>
    <w:rsid w:val="00E36DBE"/>
    <w:rsid w:val="00E374C4"/>
    <w:rsid w:val="00E402DC"/>
    <w:rsid w:val="00E40579"/>
    <w:rsid w:val="00E41D0D"/>
    <w:rsid w:val="00E440D4"/>
    <w:rsid w:val="00E527FB"/>
    <w:rsid w:val="00E52B3C"/>
    <w:rsid w:val="00E5308F"/>
    <w:rsid w:val="00E53EF5"/>
    <w:rsid w:val="00E575F4"/>
    <w:rsid w:val="00E64832"/>
    <w:rsid w:val="00E64E5C"/>
    <w:rsid w:val="00E677A4"/>
    <w:rsid w:val="00E67A4F"/>
    <w:rsid w:val="00E71D88"/>
    <w:rsid w:val="00E750E1"/>
    <w:rsid w:val="00E750E4"/>
    <w:rsid w:val="00E808BE"/>
    <w:rsid w:val="00E827AD"/>
    <w:rsid w:val="00E841C1"/>
    <w:rsid w:val="00E86350"/>
    <w:rsid w:val="00E87A98"/>
    <w:rsid w:val="00E91CA7"/>
    <w:rsid w:val="00E91F79"/>
    <w:rsid w:val="00E97500"/>
    <w:rsid w:val="00EA4617"/>
    <w:rsid w:val="00EB4E96"/>
    <w:rsid w:val="00EB7BB1"/>
    <w:rsid w:val="00EB7DE0"/>
    <w:rsid w:val="00EC054A"/>
    <w:rsid w:val="00EC4028"/>
    <w:rsid w:val="00EC579F"/>
    <w:rsid w:val="00EC6EA7"/>
    <w:rsid w:val="00EC73F0"/>
    <w:rsid w:val="00ED4045"/>
    <w:rsid w:val="00ED44F6"/>
    <w:rsid w:val="00ED566E"/>
    <w:rsid w:val="00ED6C07"/>
    <w:rsid w:val="00EE516F"/>
    <w:rsid w:val="00EF2404"/>
    <w:rsid w:val="00EF284A"/>
    <w:rsid w:val="00EF63CE"/>
    <w:rsid w:val="00F0201D"/>
    <w:rsid w:val="00F0279F"/>
    <w:rsid w:val="00F03B5F"/>
    <w:rsid w:val="00F07D1B"/>
    <w:rsid w:val="00F104F7"/>
    <w:rsid w:val="00F11926"/>
    <w:rsid w:val="00F11A19"/>
    <w:rsid w:val="00F12EBA"/>
    <w:rsid w:val="00F15037"/>
    <w:rsid w:val="00F1591D"/>
    <w:rsid w:val="00F175E0"/>
    <w:rsid w:val="00F21159"/>
    <w:rsid w:val="00F22DAE"/>
    <w:rsid w:val="00F30730"/>
    <w:rsid w:val="00F32861"/>
    <w:rsid w:val="00F337A0"/>
    <w:rsid w:val="00F3767D"/>
    <w:rsid w:val="00F37D32"/>
    <w:rsid w:val="00F37EFF"/>
    <w:rsid w:val="00F427D0"/>
    <w:rsid w:val="00F43C3F"/>
    <w:rsid w:val="00F442D7"/>
    <w:rsid w:val="00F47DCA"/>
    <w:rsid w:val="00F529C6"/>
    <w:rsid w:val="00F54AA8"/>
    <w:rsid w:val="00F55260"/>
    <w:rsid w:val="00F607E7"/>
    <w:rsid w:val="00F62E94"/>
    <w:rsid w:val="00F657E0"/>
    <w:rsid w:val="00F65F29"/>
    <w:rsid w:val="00F67537"/>
    <w:rsid w:val="00F70425"/>
    <w:rsid w:val="00F705C2"/>
    <w:rsid w:val="00F74F2C"/>
    <w:rsid w:val="00F757A5"/>
    <w:rsid w:val="00F75CEA"/>
    <w:rsid w:val="00F77E79"/>
    <w:rsid w:val="00F82536"/>
    <w:rsid w:val="00F86D4B"/>
    <w:rsid w:val="00F9147A"/>
    <w:rsid w:val="00F920BA"/>
    <w:rsid w:val="00F936E0"/>
    <w:rsid w:val="00F93C00"/>
    <w:rsid w:val="00F94399"/>
    <w:rsid w:val="00F954C8"/>
    <w:rsid w:val="00F95599"/>
    <w:rsid w:val="00F95CC2"/>
    <w:rsid w:val="00F962ED"/>
    <w:rsid w:val="00F97DA8"/>
    <w:rsid w:val="00FA0FF6"/>
    <w:rsid w:val="00FA283B"/>
    <w:rsid w:val="00FA287D"/>
    <w:rsid w:val="00FA28D1"/>
    <w:rsid w:val="00FA29B5"/>
    <w:rsid w:val="00FA71EB"/>
    <w:rsid w:val="00FA726D"/>
    <w:rsid w:val="00FB0189"/>
    <w:rsid w:val="00FB0E70"/>
    <w:rsid w:val="00FB1064"/>
    <w:rsid w:val="00FB17F7"/>
    <w:rsid w:val="00FB2F04"/>
    <w:rsid w:val="00FC08B8"/>
    <w:rsid w:val="00FC55CB"/>
    <w:rsid w:val="00FC59EB"/>
    <w:rsid w:val="00FC5BC7"/>
    <w:rsid w:val="00FC6A48"/>
    <w:rsid w:val="00FC7330"/>
    <w:rsid w:val="00FC9FAF"/>
    <w:rsid w:val="00FD042D"/>
    <w:rsid w:val="00FD1F55"/>
    <w:rsid w:val="00FD2CFB"/>
    <w:rsid w:val="00FD30C3"/>
    <w:rsid w:val="00FD348A"/>
    <w:rsid w:val="00FD5D62"/>
    <w:rsid w:val="00FD6064"/>
    <w:rsid w:val="00FD79BF"/>
    <w:rsid w:val="00FE4349"/>
    <w:rsid w:val="00FE5D21"/>
    <w:rsid w:val="00FF15DF"/>
    <w:rsid w:val="00FF3899"/>
    <w:rsid w:val="00FF6449"/>
    <w:rsid w:val="00FF66FB"/>
    <w:rsid w:val="00FF7342"/>
    <w:rsid w:val="0116DB72"/>
    <w:rsid w:val="01F1308B"/>
    <w:rsid w:val="02737862"/>
    <w:rsid w:val="02BDC515"/>
    <w:rsid w:val="03227896"/>
    <w:rsid w:val="048ADD97"/>
    <w:rsid w:val="06712A52"/>
    <w:rsid w:val="07365900"/>
    <w:rsid w:val="0784ED9B"/>
    <w:rsid w:val="09936567"/>
    <w:rsid w:val="0996F685"/>
    <w:rsid w:val="0A8F10DE"/>
    <w:rsid w:val="0B1A37D3"/>
    <w:rsid w:val="0B4B6114"/>
    <w:rsid w:val="0D5874AE"/>
    <w:rsid w:val="0D6B1FC4"/>
    <w:rsid w:val="0DA5B829"/>
    <w:rsid w:val="0F9D41C0"/>
    <w:rsid w:val="10D29BA1"/>
    <w:rsid w:val="121E04D4"/>
    <w:rsid w:val="124D5A74"/>
    <w:rsid w:val="12FDCC4B"/>
    <w:rsid w:val="13A359B2"/>
    <w:rsid w:val="14D00325"/>
    <w:rsid w:val="1585C654"/>
    <w:rsid w:val="164BF434"/>
    <w:rsid w:val="17393A62"/>
    <w:rsid w:val="1952DB1D"/>
    <w:rsid w:val="1A9DDC8E"/>
    <w:rsid w:val="1AFC083A"/>
    <w:rsid w:val="1C026191"/>
    <w:rsid w:val="1C2EFF2A"/>
    <w:rsid w:val="1C926744"/>
    <w:rsid w:val="1E048A5E"/>
    <w:rsid w:val="1E0A759E"/>
    <w:rsid w:val="1E57D191"/>
    <w:rsid w:val="1F9EC0C9"/>
    <w:rsid w:val="200C432B"/>
    <w:rsid w:val="21013E9F"/>
    <w:rsid w:val="21F43F75"/>
    <w:rsid w:val="228EBFB4"/>
    <w:rsid w:val="2313329A"/>
    <w:rsid w:val="23B0AF9A"/>
    <w:rsid w:val="246CB7F5"/>
    <w:rsid w:val="25966696"/>
    <w:rsid w:val="267A220A"/>
    <w:rsid w:val="271A52F0"/>
    <w:rsid w:val="2884D34B"/>
    <w:rsid w:val="292671EB"/>
    <w:rsid w:val="2A2060C3"/>
    <w:rsid w:val="2A6B61D5"/>
    <w:rsid w:val="2B2BA7BF"/>
    <w:rsid w:val="2B9A589A"/>
    <w:rsid w:val="2BFE6C97"/>
    <w:rsid w:val="2C2CF79F"/>
    <w:rsid w:val="2C85144A"/>
    <w:rsid w:val="2C88D04F"/>
    <w:rsid w:val="2D32F3F5"/>
    <w:rsid w:val="2F85B49E"/>
    <w:rsid w:val="30EFAF4F"/>
    <w:rsid w:val="32FFF558"/>
    <w:rsid w:val="33CFE907"/>
    <w:rsid w:val="3510FBB9"/>
    <w:rsid w:val="351AA86E"/>
    <w:rsid w:val="357C755C"/>
    <w:rsid w:val="36E3A983"/>
    <w:rsid w:val="370FDE4A"/>
    <w:rsid w:val="372A1582"/>
    <w:rsid w:val="3735DA07"/>
    <w:rsid w:val="38275A94"/>
    <w:rsid w:val="3861C88E"/>
    <w:rsid w:val="38A4A5D3"/>
    <w:rsid w:val="39283F3B"/>
    <w:rsid w:val="39D6682E"/>
    <w:rsid w:val="3A3CF5CA"/>
    <w:rsid w:val="3AE80FFB"/>
    <w:rsid w:val="3B298452"/>
    <w:rsid w:val="3BF12552"/>
    <w:rsid w:val="3C190D14"/>
    <w:rsid w:val="3D3017F1"/>
    <w:rsid w:val="3D699C71"/>
    <w:rsid w:val="3DA5C51C"/>
    <w:rsid w:val="41814619"/>
    <w:rsid w:val="422D148F"/>
    <w:rsid w:val="42B3BC44"/>
    <w:rsid w:val="44B1EBD5"/>
    <w:rsid w:val="47C57997"/>
    <w:rsid w:val="47E10DCD"/>
    <w:rsid w:val="485832B5"/>
    <w:rsid w:val="4A04C4D7"/>
    <w:rsid w:val="4B0FD83B"/>
    <w:rsid w:val="4D310DF0"/>
    <w:rsid w:val="4F664F7F"/>
    <w:rsid w:val="50D20AB0"/>
    <w:rsid w:val="50EC3495"/>
    <w:rsid w:val="51479729"/>
    <w:rsid w:val="531678C4"/>
    <w:rsid w:val="53839E0A"/>
    <w:rsid w:val="5403A84C"/>
    <w:rsid w:val="54A657F0"/>
    <w:rsid w:val="55538638"/>
    <w:rsid w:val="5779D3A7"/>
    <w:rsid w:val="5A97BB88"/>
    <w:rsid w:val="5B29E6F5"/>
    <w:rsid w:val="5C14B28C"/>
    <w:rsid w:val="5C816414"/>
    <w:rsid w:val="5F84B368"/>
    <w:rsid w:val="611E255A"/>
    <w:rsid w:val="61A3FDB7"/>
    <w:rsid w:val="6454CF6E"/>
    <w:rsid w:val="662D05DC"/>
    <w:rsid w:val="6702E9B8"/>
    <w:rsid w:val="6881A078"/>
    <w:rsid w:val="6932BACA"/>
    <w:rsid w:val="6984BA24"/>
    <w:rsid w:val="6B29B306"/>
    <w:rsid w:val="6CD73019"/>
    <w:rsid w:val="6DDF405B"/>
    <w:rsid w:val="6E5C7936"/>
    <w:rsid w:val="6F7C5DE4"/>
    <w:rsid w:val="70CDE15F"/>
    <w:rsid w:val="714801D9"/>
    <w:rsid w:val="71F8DAB8"/>
    <w:rsid w:val="734061AD"/>
    <w:rsid w:val="7432D696"/>
    <w:rsid w:val="7636EE02"/>
    <w:rsid w:val="76755CA0"/>
    <w:rsid w:val="77146C6A"/>
    <w:rsid w:val="7755B83F"/>
    <w:rsid w:val="77F393E7"/>
    <w:rsid w:val="780CC716"/>
    <w:rsid w:val="7D75EEA3"/>
    <w:rsid w:val="7DD5F0C2"/>
    <w:rsid w:val="7EC90DB5"/>
    <w:rsid w:val="7F3D90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91DD4"/>
  <w15:docId w15:val="{5374DDF6-3898-4907-9BD7-218E77D10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ill Sans" w:eastAsia="Gill Sans" w:hAnsi="Gill Sans" w:cs="Gill Sans"/>
        <w:color w:val="6C6463"/>
        <w:sz w:val="22"/>
        <w:szCs w:val="22"/>
        <w:lang w:val="en-US" w:eastAsia="en-US" w:bidi="ar-SA"/>
      </w:rPr>
    </w:rPrDefault>
    <w:pPrDefault>
      <w:pPr>
        <w:spacing w:after="220" w:line="24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06A"/>
    <w:pPr>
      <w:pBdr>
        <w:top w:val="nil"/>
        <w:left w:val="nil"/>
        <w:bottom w:val="nil"/>
        <w:right w:val="nil"/>
        <w:between w:val="nil"/>
      </w:pBdr>
    </w:pPr>
  </w:style>
  <w:style w:type="paragraph" w:styleId="Heading1">
    <w:name w:val="heading 1"/>
    <w:basedOn w:val="Normal"/>
    <w:next w:val="Normal"/>
    <w:link w:val="Heading1Char"/>
    <w:uiPriority w:val="9"/>
    <w:qFormat/>
    <w:pPr>
      <w:keepNext/>
      <w:numPr>
        <w:numId w:val="16"/>
      </w:numPr>
      <w:spacing w:after="400" w:line="240" w:lineRule="auto"/>
      <w:outlineLvl w:val="0"/>
    </w:pPr>
    <w:rPr>
      <w:b/>
      <w:color w:val="C2113A"/>
      <w:sz w:val="40"/>
      <w:szCs w:val="40"/>
    </w:rPr>
  </w:style>
  <w:style w:type="paragraph" w:styleId="Heading2">
    <w:name w:val="heading 2"/>
    <w:basedOn w:val="Normal"/>
    <w:next w:val="Normal"/>
    <w:link w:val="Heading2Char"/>
    <w:uiPriority w:val="9"/>
    <w:semiHidden/>
    <w:unhideWhenUsed/>
    <w:qFormat/>
    <w:pPr>
      <w:keepNext/>
      <w:numPr>
        <w:ilvl w:val="1"/>
        <w:numId w:val="16"/>
      </w:numPr>
      <w:spacing w:before="360" w:line="240" w:lineRule="auto"/>
      <w:outlineLvl w:val="1"/>
    </w:pPr>
    <w:rPr>
      <w:color w:val="002F6C"/>
      <w:sz w:val="28"/>
      <w:szCs w:val="28"/>
    </w:rPr>
  </w:style>
  <w:style w:type="paragraph" w:styleId="Heading3">
    <w:name w:val="heading 3"/>
    <w:basedOn w:val="Normal"/>
    <w:next w:val="Normal"/>
    <w:link w:val="Heading3Char"/>
    <w:uiPriority w:val="9"/>
    <w:semiHidden/>
    <w:unhideWhenUsed/>
    <w:qFormat/>
    <w:pPr>
      <w:numPr>
        <w:ilvl w:val="2"/>
        <w:numId w:val="16"/>
      </w:numPr>
      <w:spacing w:before="220" w:line="240" w:lineRule="auto"/>
      <w:outlineLvl w:val="2"/>
    </w:pPr>
  </w:style>
  <w:style w:type="paragraph" w:styleId="Heading4">
    <w:name w:val="heading 4"/>
    <w:basedOn w:val="Normal"/>
    <w:next w:val="Normal"/>
    <w:link w:val="Heading4Char"/>
    <w:uiPriority w:val="9"/>
    <w:semiHidden/>
    <w:unhideWhenUsed/>
    <w:qFormat/>
    <w:pPr>
      <w:numPr>
        <w:ilvl w:val="3"/>
        <w:numId w:val="16"/>
      </w:numPr>
      <w:spacing w:before="220" w:after="0" w:line="240" w:lineRule="auto"/>
      <w:outlineLvl w:val="3"/>
    </w:pPr>
  </w:style>
  <w:style w:type="paragraph" w:styleId="Heading5">
    <w:name w:val="heading 5"/>
    <w:basedOn w:val="Normal"/>
    <w:next w:val="Normal"/>
    <w:link w:val="Heading5Char"/>
    <w:uiPriority w:val="9"/>
    <w:semiHidden/>
    <w:unhideWhenUsed/>
    <w:qFormat/>
    <w:pPr>
      <w:keepNext/>
      <w:keepLines/>
      <w:numPr>
        <w:ilvl w:val="4"/>
        <w:numId w:val="16"/>
      </w:numPr>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pPr>
      <w:keepNext/>
      <w:keepLines/>
      <w:numPr>
        <w:ilvl w:val="5"/>
        <w:numId w:val="16"/>
      </w:numPr>
      <w:spacing w:before="200" w:after="40"/>
      <w:outlineLvl w:val="5"/>
    </w:pPr>
    <w:rPr>
      <w:rFonts w:ascii="Calibri" w:eastAsia="Calibri" w:hAnsi="Calibri" w:cs="Calibri"/>
      <w:b/>
      <w:sz w:val="20"/>
      <w:szCs w:val="20"/>
    </w:rPr>
  </w:style>
  <w:style w:type="paragraph" w:styleId="Heading7">
    <w:name w:val="heading 7"/>
    <w:basedOn w:val="Normal"/>
    <w:next w:val="Normal"/>
    <w:link w:val="Heading7Char"/>
    <w:uiPriority w:val="9"/>
    <w:semiHidden/>
    <w:unhideWhenUsed/>
    <w:qFormat/>
    <w:rsid w:val="00C001C8"/>
    <w:pPr>
      <w:keepNext/>
      <w:keepLines/>
      <w:numPr>
        <w:ilvl w:val="6"/>
        <w:numId w:val="16"/>
      </w:numPr>
      <w:spacing w:before="40" w:after="0"/>
      <w:outlineLvl w:val="6"/>
    </w:pPr>
    <w:rPr>
      <w:rFonts w:asciiTheme="majorHAnsi" w:eastAsiaTheme="majorEastAsia" w:hAnsiTheme="majorHAnsi" w:cstheme="majorBidi"/>
      <w:i/>
      <w:iCs/>
      <w:color w:val="00325C" w:themeColor="accent1" w:themeShade="7F"/>
    </w:rPr>
  </w:style>
  <w:style w:type="paragraph" w:styleId="Heading8">
    <w:name w:val="heading 8"/>
    <w:basedOn w:val="Normal"/>
    <w:next w:val="Normal"/>
    <w:link w:val="Heading8Char"/>
    <w:uiPriority w:val="9"/>
    <w:semiHidden/>
    <w:unhideWhenUsed/>
    <w:qFormat/>
    <w:rsid w:val="00C001C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01C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pPr>
    <w:rPr>
      <w:rFonts w:ascii="Calibri" w:eastAsia="Calibri" w:hAnsi="Calibri" w:cs="Calibri"/>
      <w:color w:val="BA0C2F"/>
      <w:sz w:val="56"/>
      <w:szCs w:val="56"/>
    </w:rPr>
  </w:style>
  <w:style w:type="character" w:customStyle="1" w:styleId="Heading1Char">
    <w:name w:val="Heading 1 Char"/>
    <w:basedOn w:val="DefaultParagraphFont"/>
    <w:link w:val="Heading1"/>
    <w:uiPriority w:val="9"/>
    <w:rsid w:val="00FF49CB"/>
    <w:rPr>
      <w:rFonts w:ascii="Gill Sans" w:eastAsia="Gill Sans" w:hAnsi="Gill Sans" w:cs="Gill Sans"/>
      <w:b/>
      <w:color w:val="C2113A"/>
      <w:sz w:val="40"/>
      <w:szCs w:val="40"/>
    </w:rPr>
  </w:style>
  <w:style w:type="character" w:customStyle="1" w:styleId="Heading2Char">
    <w:name w:val="Heading 2 Char"/>
    <w:basedOn w:val="DefaultParagraphFont"/>
    <w:link w:val="Heading2"/>
    <w:uiPriority w:val="9"/>
    <w:rsid w:val="00277915"/>
    <w:rPr>
      <w:rFonts w:ascii="Gill Sans" w:eastAsia="Gill Sans" w:hAnsi="Gill Sans" w:cs="Gill Sans"/>
      <w:color w:val="002F6C"/>
      <w:sz w:val="28"/>
      <w:szCs w:val="28"/>
    </w:rPr>
  </w:style>
  <w:style w:type="character" w:customStyle="1" w:styleId="Heading3Char">
    <w:name w:val="Heading 3 Char"/>
    <w:basedOn w:val="DefaultParagraphFont"/>
    <w:link w:val="Heading3"/>
    <w:uiPriority w:val="9"/>
    <w:semiHidden/>
    <w:rsid w:val="00277915"/>
    <w:rPr>
      <w:rFonts w:ascii="Gill Sans" w:eastAsia="Gill Sans" w:hAnsi="Gill Sans" w:cs="Gill Sans"/>
      <w:color w:val="6C6463"/>
    </w:rPr>
  </w:style>
  <w:style w:type="character" w:customStyle="1" w:styleId="Heading4Char">
    <w:name w:val="Heading 4 Char"/>
    <w:basedOn w:val="DefaultParagraphFont"/>
    <w:link w:val="Heading4"/>
    <w:uiPriority w:val="9"/>
    <w:semiHidden/>
    <w:rsid w:val="00277915"/>
    <w:rPr>
      <w:rFonts w:ascii="Gill Sans" w:eastAsia="Gill Sans" w:hAnsi="Gill Sans" w:cs="Gill Sans"/>
      <w:color w:val="6C6463"/>
    </w:rPr>
  </w:style>
  <w:style w:type="table" w:customStyle="1" w:styleId="GHSC-PSMTable">
    <w:name w:val="GHSC-PSM Table"/>
    <w:basedOn w:val="TableNormal"/>
    <w:uiPriority w:val="99"/>
    <w:rsid w:val="0011174D"/>
    <w:pPr>
      <w:spacing w:after="0" w:line="240" w:lineRule="auto"/>
    </w:pPr>
    <w:rPr>
      <w:color w:val="FFFFFF" w:themeColor="background1"/>
    </w:rPr>
    <w:tblPr>
      <w:tblStyleRowBandSize w:val="1"/>
      <w:tblCellMar>
        <w:top w:w="86" w:type="dxa"/>
        <w:left w:w="86" w:type="dxa"/>
        <w:bottom w:w="86" w:type="dxa"/>
        <w:right w:w="86" w:type="dxa"/>
      </w:tblCellMar>
    </w:tblPr>
    <w:tblStylePr w:type="firstRow">
      <w:pPr>
        <w:wordWrap/>
        <w:spacing w:beforeLines="0" w:before="0" w:beforeAutospacing="0" w:afterLines="0" w:after="0" w:afterAutospacing="0"/>
        <w:jc w:val="left"/>
      </w:pPr>
      <w:rPr>
        <w:rFonts w:ascii="Gill Sans Std Light" w:hAnsi="Gill Sans Std Light"/>
        <w:b/>
        <w:color w:val="FFFFFF" w:themeColor="background1"/>
        <w:sz w:val="20"/>
      </w:rPr>
      <w:tblPr/>
      <w:tcPr>
        <w:shd w:val="clear" w:color="auto" w:fill="002F6C"/>
        <w:vAlign w:val="bottom"/>
      </w:tcPr>
    </w:tblStylePr>
    <w:tblStylePr w:type="lastRow">
      <w:pPr>
        <w:wordWrap/>
        <w:spacing w:beforeLines="0" w:before="0" w:beforeAutospacing="0" w:afterLines="0" w:after="0" w:afterAutospacing="0" w:line="240" w:lineRule="auto"/>
      </w:pPr>
    </w:tblStylePr>
    <w:tblStylePr w:type="band1Horz">
      <w:pPr>
        <w:wordWrap/>
        <w:spacing w:beforeLines="0" w:before="0" w:beforeAutospacing="0" w:afterLines="0" w:after="0" w:afterAutospacing="0"/>
        <w:jc w:val="left"/>
      </w:pPr>
      <w:rPr>
        <w:rFonts w:ascii="Gill Sans Std Light" w:hAnsi="Gill Sans Std Light"/>
        <w:color w:val="6C6463"/>
        <w:sz w:val="20"/>
      </w:rPr>
    </w:tblStylePr>
    <w:tblStylePr w:type="band2Horz">
      <w:pPr>
        <w:wordWrap/>
        <w:spacing w:beforeLines="0" w:before="0" w:beforeAutospacing="0" w:afterLines="0" w:after="0" w:afterAutospacing="0" w:line="240" w:lineRule="auto"/>
        <w:jc w:val="left"/>
      </w:pPr>
      <w:rPr>
        <w:rFonts w:ascii="Gill Sans Std Light" w:hAnsi="Gill Sans Std Light"/>
        <w:b w:val="0"/>
        <w:color w:val="6C6463"/>
        <w:sz w:val="20"/>
      </w:rPr>
      <w:tblPr/>
      <w:tcPr>
        <w:shd w:val="clear" w:color="auto" w:fill="E6E6E6"/>
      </w:tcPr>
    </w:tblStylePr>
  </w:style>
  <w:style w:type="paragraph" w:customStyle="1" w:styleId="PhotoCaption">
    <w:name w:val="*Photo Caption"/>
    <w:qFormat/>
    <w:rsid w:val="00915FA2"/>
    <w:rPr>
      <w:rFonts w:ascii="Gill Sans Std Light" w:hAnsi="Gill Sans Std Light"/>
      <w:color w:val="002F6C" w:themeColor="text2"/>
      <w:sz w:val="18"/>
      <w:szCs w:val="18"/>
    </w:rPr>
  </w:style>
  <w:style w:type="table" w:styleId="TableGrid">
    <w:name w:val="Table Grid"/>
    <w:basedOn w:val="TableNormal"/>
    <w:uiPriority w:val="39"/>
    <w:rsid w:val="00FC1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ronyms">
    <w:name w:val="*Acronyms"/>
    <w:qFormat/>
    <w:rsid w:val="00202B91"/>
    <w:pPr>
      <w:spacing w:after="20" w:line="240" w:lineRule="auto"/>
      <w:ind w:left="274" w:hanging="274"/>
    </w:pPr>
    <w:rPr>
      <w:rFonts w:ascii="Gill Sans MT" w:eastAsia="Times New Roman" w:hAnsi="Gill Sans MT" w:cs="Times New Roman"/>
    </w:rPr>
  </w:style>
  <w:style w:type="paragraph" w:customStyle="1" w:styleId="BodyCopy">
    <w:name w:val="*Body Copy"/>
    <w:qFormat/>
    <w:rsid w:val="00467D6E"/>
    <w:pPr>
      <w:spacing w:line="247" w:lineRule="auto"/>
    </w:pPr>
    <w:rPr>
      <w:rFonts w:ascii="Gill Sans MT" w:eastAsia="Times New Roman" w:hAnsi="Gill Sans MT" w:cs="Times New Roman"/>
      <w:szCs w:val="24"/>
    </w:rPr>
  </w:style>
  <w:style w:type="paragraph" w:customStyle="1" w:styleId="Bullet">
    <w:name w:val="*Bullet"/>
    <w:link w:val="BulletChar"/>
    <w:qFormat/>
    <w:rsid w:val="00467D6E"/>
    <w:pPr>
      <w:numPr>
        <w:numId w:val="3"/>
      </w:numPr>
      <w:spacing w:before="120" w:after="0" w:line="240" w:lineRule="atLeast"/>
    </w:pPr>
    <w:rPr>
      <w:rFonts w:ascii="Gill Sans MT" w:eastAsia="Times New Roman" w:hAnsi="Gill Sans MT" w:cs="Times New Roman"/>
      <w:szCs w:val="24"/>
    </w:rPr>
  </w:style>
  <w:style w:type="character" w:customStyle="1" w:styleId="BulletChar">
    <w:name w:val="*Bullet Char"/>
    <w:basedOn w:val="DefaultParagraphFont"/>
    <w:link w:val="Bullet"/>
    <w:rsid w:val="00467D6E"/>
    <w:rPr>
      <w:rFonts w:ascii="Gill Sans MT" w:eastAsia="Times New Roman" w:hAnsi="Gill Sans MT" w:cs="Times New Roman"/>
      <w:color w:val="6C6463"/>
      <w:szCs w:val="24"/>
    </w:rPr>
  </w:style>
  <w:style w:type="character" w:styleId="UnresolvedMention">
    <w:name w:val="Unresolved Mention"/>
    <w:basedOn w:val="DefaultParagraphFont"/>
    <w:uiPriority w:val="99"/>
    <w:semiHidden/>
    <w:unhideWhenUsed/>
    <w:rsid w:val="006E72F2"/>
    <w:rPr>
      <w:color w:val="605E5C"/>
      <w:shd w:val="clear" w:color="auto" w:fill="E1DFDD"/>
    </w:rPr>
  </w:style>
  <w:style w:type="paragraph" w:styleId="TOCHeading">
    <w:name w:val="TOC Heading"/>
    <w:basedOn w:val="Heading1"/>
    <w:next w:val="Normal"/>
    <w:uiPriority w:val="39"/>
    <w:unhideWhenUsed/>
    <w:qFormat/>
    <w:rsid w:val="002571BC"/>
    <w:pPr>
      <w:keepLines/>
      <w:spacing w:before="240" w:after="0" w:line="259" w:lineRule="auto"/>
      <w:outlineLvl w:val="9"/>
    </w:pPr>
    <w:rPr>
      <w:rFonts w:asciiTheme="majorHAnsi" w:eastAsiaTheme="majorEastAsia" w:hAnsiTheme="majorHAnsi" w:cstheme="majorBidi"/>
      <w:b w:val="0"/>
      <w:bCs/>
      <w:color w:val="004C8A" w:themeColor="accent1" w:themeShade="BF"/>
      <w:sz w:val="32"/>
      <w:szCs w:val="32"/>
    </w:rPr>
  </w:style>
  <w:style w:type="character" w:styleId="FootnoteReference">
    <w:name w:val="footnote reference"/>
    <w:basedOn w:val="DefaultParagraphFont"/>
    <w:uiPriority w:val="99"/>
    <w:semiHidden/>
    <w:unhideWhenUsed/>
    <w:rsid w:val="00FC1E58"/>
    <w:rPr>
      <w:vertAlign w:val="superscript"/>
    </w:rPr>
  </w:style>
  <w:style w:type="paragraph" w:customStyle="1" w:styleId="Footnote">
    <w:name w:val="*Footnote"/>
    <w:qFormat/>
    <w:rsid w:val="00D33459"/>
    <w:pPr>
      <w:spacing w:after="0" w:line="240" w:lineRule="auto"/>
    </w:pPr>
    <w:rPr>
      <w:rFonts w:ascii="Gill Sans MT" w:eastAsia="Times New Roman" w:hAnsi="Gill Sans MT" w:cs="Times New Roman"/>
      <w:color w:val="9E9A92" w:themeColor="accent6" w:themeShade="BF"/>
      <w:sz w:val="16"/>
      <w:szCs w:val="16"/>
    </w:rPr>
  </w:style>
  <w:style w:type="paragraph" w:customStyle="1" w:styleId="Head3">
    <w:name w:val="*Head 3"/>
    <w:next w:val="BodyCopy"/>
    <w:qFormat/>
    <w:rsid w:val="003D1B64"/>
    <w:pPr>
      <w:spacing w:before="220" w:line="240" w:lineRule="auto"/>
      <w:outlineLvl w:val="2"/>
    </w:pPr>
    <w:rPr>
      <w:rFonts w:ascii="Gill Sans MT" w:eastAsia="Times New Roman" w:hAnsi="Gill Sans MT" w:cs="Times New Roman"/>
      <w:b/>
      <w:bCs/>
    </w:rPr>
  </w:style>
  <w:style w:type="paragraph" w:customStyle="1" w:styleId="Head4">
    <w:name w:val="*Head 4"/>
    <w:qFormat/>
    <w:rsid w:val="003D1B64"/>
    <w:pPr>
      <w:spacing w:before="220" w:after="0" w:line="240" w:lineRule="auto"/>
      <w:outlineLvl w:val="3"/>
    </w:pPr>
    <w:rPr>
      <w:rFonts w:ascii="Gill Sans MT" w:eastAsia="Times New Roman" w:hAnsi="Gill Sans MT" w:cs="Times New Roman"/>
      <w:b/>
      <w:i/>
      <w:szCs w:val="24"/>
    </w:rPr>
  </w:style>
  <w:style w:type="paragraph" w:customStyle="1" w:styleId="Bullet2">
    <w:name w:val="*Bullet2"/>
    <w:qFormat/>
    <w:rsid w:val="00467D6E"/>
    <w:pPr>
      <w:numPr>
        <w:ilvl w:val="1"/>
        <w:numId w:val="3"/>
      </w:numPr>
      <w:spacing w:after="0" w:line="240" w:lineRule="auto"/>
    </w:pPr>
    <w:rPr>
      <w:rFonts w:ascii="Gill Sans MT" w:eastAsia="Times New Roman" w:hAnsi="Gill Sans MT" w:cs="Times New Roman"/>
      <w:szCs w:val="24"/>
    </w:rPr>
  </w:style>
  <w:style w:type="paragraph" w:customStyle="1" w:styleId="Bullet3">
    <w:name w:val="*Bullet3"/>
    <w:qFormat/>
    <w:rsid w:val="00467D6E"/>
    <w:pPr>
      <w:numPr>
        <w:ilvl w:val="2"/>
        <w:numId w:val="3"/>
      </w:numPr>
      <w:spacing w:after="0" w:line="240" w:lineRule="auto"/>
      <w:ind w:left="1440"/>
    </w:pPr>
    <w:rPr>
      <w:rFonts w:ascii="Gill Sans MT" w:eastAsia="Times New Roman" w:hAnsi="Gill Sans MT" w:cs="Times New Roman"/>
      <w:szCs w:val="24"/>
    </w:rPr>
  </w:style>
  <w:style w:type="paragraph" w:customStyle="1" w:styleId="BoxText">
    <w:name w:val="*Box Text"/>
    <w:qFormat/>
    <w:rsid w:val="0011174D"/>
    <w:pPr>
      <w:pBdr>
        <w:top w:val="single" w:sz="24" w:space="1" w:color="DEEBF7"/>
        <w:left w:val="single" w:sz="24" w:space="4" w:color="DEEBF7"/>
        <w:bottom w:val="single" w:sz="24" w:space="1" w:color="DEEBF7"/>
        <w:right w:val="single" w:sz="24" w:space="4" w:color="DEEBF7"/>
      </w:pBdr>
      <w:shd w:val="clear" w:color="auto" w:fill="DEEBF7"/>
      <w:spacing w:after="120" w:line="240" w:lineRule="auto"/>
    </w:pPr>
    <w:rPr>
      <w:rFonts w:ascii="Gill Sans MT" w:eastAsia="Times New Roman" w:hAnsi="Gill Sans MT" w:cs="Times New Roman"/>
      <w:color w:val="002F6C"/>
      <w:sz w:val="20"/>
      <w:szCs w:val="20"/>
    </w:rPr>
  </w:style>
  <w:style w:type="paragraph" w:customStyle="1" w:styleId="BoxTitle">
    <w:name w:val="*Box Title"/>
    <w:qFormat/>
    <w:rsid w:val="0011174D"/>
    <w:pPr>
      <w:pBdr>
        <w:top w:val="single" w:sz="24" w:space="1" w:color="DEEBF7"/>
        <w:left w:val="single" w:sz="24" w:space="4" w:color="DEEBF7"/>
        <w:bottom w:val="single" w:sz="24" w:space="1" w:color="DEEBF7"/>
        <w:right w:val="single" w:sz="24" w:space="4" w:color="DEEBF7"/>
      </w:pBdr>
      <w:shd w:val="clear" w:color="auto" w:fill="DEEBF7"/>
      <w:spacing w:before="220" w:after="120" w:line="247" w:lineRule="auto"/>
      <w:jc w:val="center"/>
    </w:pPr>
    <w:rPr>
      <w:rFonts w:ascii="Gill Sans MT" w:eastAsia="Times New Roman" w:hAnsi="Gill Sans MT" w:cs="Times New Roman"/>
      <w:b/>
      <w:color w:val="002F6C" w:themeColor="text2"/>
      <w:sz w:val="20"/>
      <w:szCs w:val="20"/>
    </w:rPr>
  </w:style>
  <w:style w:type="paragraph" w:customStyle="1" w:styleId="QuoteAttribution">
    <w:name w:val="*Quote Attribution"/>
    <w:qFormat/>
    <w:rsid w:val="0011174D"/>
    <w:pPr>
      <w:pBdr>
        <w:top w:val="single" w:sz="24" w:space="1" w:color="002F6C" w:themeColor="text2"/>
        <w:left w:val="single" w:sz="24" w:space="4" w:color="002F6C" w:themeColor="text2"/>
        <w:bottom w:val="single" w:sz="24" w:space="1" w:color="002F6C" w:themeColor="text2"/>
        <w:right w:val="single" w:sz="24" w:space="4" w:color="002F6C" w:themeColor="text2"/>
      </w:pBdr>
      <w:shd w:val="clear" w:color="auto" w:fill="002F6C" w:themeFill="text2"/>
      <w:spacing w:after="0" w:line="240" w:lineRule="auto"/>
      <w:jc w:val="right"/>
    </w:pPr>
    <w:rPr>
      <w:rFonts w:ascii="Gill Sans MT" w:eastAsia="MS Mincho" w:hAnsi="Gill Sans MT" w:cs="GillSansMTStd-Book"/>
      <w:i/>
      <w:iCs/>
      <w:color w:val="FFFFFF" w:themeColor="background1"/>
      <w:sz w:val="20"/>
      <w:szCs w:val="20"/>
      <w:lang w:val="fr-FR"/>
    </w:rPr>
  </w:style>
  <w:style w:type="paragraph" w:customStyle="1" w:styleId="QuoteText">
    <w:name w:val="*Quote Text"/>
    <w:qFormat/>
    <w:rsid w:val="0011174D"/>
    <w:pPr>
      <w:pBdr>
        <w:top w:val="single" w:sz="24" w:space="1" w:color="002F6C" w:themeColor="text2"/>
        <w:left w:val="single" w:sz="24" w:space="4" w:color="002F6C" w:themeColor="text2"/>
        <w:bottom w:val="single" w:sz="24" w:space="1" w:color="002F6C" w:themeColor="text2"/>
        <w:right w:val="single" w:sz="24" w:space="4" w:color="002F6C" w:themeColor="text2"/>
      </w:pBdr>
      <w:shd w:val="clear" w:color="auto" w:fill="002F6C" w:themeFill="text2"/>
      <w:spacing w:after="0" w:line="240" w:lineRule="auto"/>
    </w:pPr>
    <w:rPr>
      <w:rFonts w:ascii="Gill Sans MT" w:eastAsia="Times New Roman" w:hAnsi="Gill Sans MT" w:cs="Times New Roman"/>
      <w:color w:val="FFFFFF" w:themeColor="background1"/>
      <w:sz w:val="20"/>
      <w:szCs w:val="20"/>
    </w:rPr>
  </w:style>
  <w:style w:type="paragraph" w:customStyle="1" w:styleId="Head1">
    <w:name w:val="*Head 1"/>
    <w:next w:val="BodyCopy"/>
    <w:qFormat/>
    <w:rsid w:val="00FF49CB"/>
    <w:pPr>
      <w:keepNext/>
      <w:spacing w:after="400" w:line="240" w:lineRule="auto"/>
      <w:outlineLvl w:val="0"/>
    </w:pPr>
    <w:rPr>
      <w:rFonts w:ascii="Gill Sans MT" w:eastAsia="Times New Roman" w:hAnsi="Gill Sans MT" w:cs="Times New Roman"/>
      <w:b/>
      <w:bCs/>
      <w:color w:val="C2113A"/>
      <w:sz w:val="40"/>
      <w:szCs w:val="52"/>
    </w:rPr>
  </w:style>
  <w:style w:type="paragraph" w:styleId="TOC1">
    <w:name w:val="toc 1"/>
    <w:aliases w:val="*TOC 1"/>
    <w:basedOn w:val="Normal"/>
    <w:next w:val="Normal"/>
    <w:autoRedefine/>
    <w:uiPriority w:val="39"/>
    <w:unhideWhenUsed/>
    <w:rsid w:val="007975E9"/>
    <w:pPr>
      <w:tabs>
        <w:tab w:val="left" w:pos="446"/>
        <w:tab w:val="right" w:leader="dot" w:pos="9350"/>
      </w:tabs>
      <w:spacing w:before="200" w:after="120" w:line="240" w:lineRule="auto"/>
    </w:pPr>
    <w:rPr>
      <w:b/>
      <w:noProof/>
    </w:rPr>
  </w:style>
  <w:style w:type="paragraph" w:styleId="TOC2">
    <w:name w:val="toc 2"/>
    <w:aliases w:val="*TOC 2"/>
    <w:basedOn w:val="Normal"/>
    <w:next w:val="Normal"/>
    <w:autoRedefine/>
    <w:uiPriority w:val="39"/>
    <w:unhideWhenUsed/>
    <w:rsid w:val="007975E9"/>
    <w:pPr>
      <w:tabs>
        <w:tab w:val="right" w:leader="dot" w:pos="9350"/>
      </w:tabs>
      <w:spacing w:after="120" w:line="240" w:lineRule="auto"/>
      <w:ind w:left="446"/>
    </w:pPr>
    <w:rPr>
      <w:noProof/>
    </w:rPr>
  </w:style>
  <w:style w:type="character" w:styleId="Hyperlink">
    <w:name w:val="Hyperlink"/>
    <w:basedOn w:val="DefaultParagraphFont"/>
    <w:uiPriority w:val="99"/>
    <w:unhideWhenUsed/>
    <w:rsid w:val="00FC1E58"/>
    <w:rPr>
      <w:color w:val="6C6463" w:themeColor="hyperlink"/>
      <w:u w:val="single"/>
    </w:rPr>
  </w:style>
  <w:style w:type="character" w:customStyle="1" w:styleId="ExhibitTitle">
    <w:name w:val="*Exhibit Title"/>
    <w:basedOn w:val="DefaultParagraphFont"/>
    <w:rsid w:val="00467D6E"/>
    <w:rPr>
      <w:rFonts w:ascii="Gill Sans MT" w:hAnsi="Gill Sans MT"/>
      <w:color w:val="6C6463"/>
      <w:sz w:val="22"/>
    </w:rPr>
  </w:style>
  <w:style w:type="table" w:customStyle="1" w:styleId="AcronymsTable">
    <w:name w:val="Acronyms Table"/>
    <w:basedOn w:val="TableNormal"/>
    <w:uiPriority w:val="99"/>
    <w:rsid w:val="00FC1E58"/>
    <w:pPr>
      <w:spacing w:after="0" w:line="240" w:lineRule="auto"/>
    </w:pPr>
    <w:rPr>
      <w:rFonts w:ascii="Gill Sans MT" w:hAnsi="Gill Sans MT"/>
      <w:color w:val="6C6463" w:themeColor="accent4"/>
    </w:rPr>
    <w:tblPr>
      <w:tblCellMar>
        <w:top w:w="14" w:type="dxa"/>
        <w:left w:w="86" w:type="dxa"/>
        <w:bottom w:w="14" w:type="dxa"/>
        <w:right w:w="86" w:type="dxa"/>
      </w:tblCellMar>
    </w:tblPr>
  </w:style>
  <w:style w:type="paragraph" w:customStyle="1" w:styleId="TableBullets">
    <w:name w:val="*Table Bullets"/>
    <w:qFormat/>
    <w:rsid w:val="00915FA2"/>
    <w:pPr>
      <w:numPr>
        <w:numId w:val="6"/>
      </w:numPr>
      <w:spacing w:after="0" w:line="240" w:lineRule="auto"/>
      <w:ind w:left="190" w:hanging="187"/>
    </w:pPr>
    <w:rPr>
      <w:rFonts w:ascii="Gill Sans MT" w:hAnsi="Gill Sans MT"/>
      <w:sz w:val="20"/>
    </w:rPr>
  </w:style>
  <w:style w:type="paragraph" w:styleId="Caption">
    <w:name w:val="caption"/>
    <w:basedOn w:val="Normal"/>
    <w:next w:val="Normal"/>
    <w:uiPriority w:val="35"/>
    <w:unhideWhenUsed/>
    <w:qFormat/>
    <w:rsid w:val="00F16E08"/>
    <w:pPr>
      <w:spacing w:after="120" w:line="240" w:lineRule="auto"/>
    </w:pPr>
    <w:rPr>
      <w:rFonts w:ascii="Gill Sans MT" w:hAnsi="Gill Sans MT"/>
      <w:iCs/>
      <w:szCs w:val="18"/>
    </w:rPr>
  </w:style>
  <w:style w:type="paragraph" w:customStyle="1" w:styleId="Disclaimer">
    <w:name w:val="*Disclaimer"/>
    <w:qFormat/>
    <w:rsid w:val="0011174D"/>
    <w:pPr>
      <w:spacing w:line="240" w:lineRule="auto"/>
    </w:pPr>
    <w:rPr>
      <w:rFonts w:ascii="Gill Sans Std Light" w:eastAsia="Times New Roman" w:hAnsi="Gill Sans Std Light" w:cs="Times New Roman"/>
      <w:color w:val="6C6463" w:themeColor="accent4"/>
    </w:rPr>
  </w:style>
  <w:style w:type="paragraph" w:styleId="Header">
    <w:name w:val="header"/>
    <w:basedOn w:val="Normal"/>
    <w:link w:val="HeaderChar"/>
    <w:uiPriority w:val="99"/>
    <w:unhideWhenUsed/>
    <w:rsid w:val="00467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D6E"/>
  </w:style>
  <w:style w:type="paragraph" w:styleId="Footer">
    <w:name w:val="footer"/>
    <w:basedOn w:val="Normal"/>
    <w:link w:val="FooterChar1"/>
    <w:uiPriority w:val="99"/>
    <w:unhideWhenUsed/>
    <w:rsid w:val="008A45E4"/>
    <w:pPr>
      <w:tabs>
        <w:tab w:val="center" w:pos="4680"/>
        <w:tab w:val="right" w:pos="9360"/>
      </w:tabs>
      <w:spacing w:after="0" w:line="240" w:lineRule="auto"/>
    </w:pPr>
  </w:style>
  <w:style w:type="character" w:customStyle="1" w:styleId="FooterChar">
    <w:name w:val="Footer Char"/>
    <w:basedOn w:val="DefaultParagraphFont"/>
    <w:link w:val="Footer1"/>
    <w:rsid w:val="0011174D"/>
    <w:rPr>
      <w:rFonts w:ascii="Gill Sans MT" w:eastAsia="Times New Roman" w:hAnsi="Gill Sans MT" w:cs="Times New Roman"/>
      <w:color w:val="6C6463" w:themeColor="accent4"/>
      <w:sz w:val="16"/>
      <w:szCs w:val="24"/>
    </w:rPr>
  </w:style>
  <w:style w:type="paragraph" w:customStyle="1" w:styleId="BoxBullet">
    <w:name w:val="*Box Bullet"/>
    <w:qFormat/>
    <w:rsid w:val="0011174D"/>
    <w:pPr>
      <w:numPr>
        <w:numId w:val="7"/>
      </w:numPr>
      <w:pBdr>
        <w:top w:val="single" w:sz="24" w:space="1" w:color="DEEBF7"/>
        <w:left w:val="single" w:sz="24" w:space="4" w:color="DEEBF7"/>
        <w:bottom w:val="single" w:sz="24" w:space="1" w:color="DEEBF7"/>
        <w:right w:val="single" w:sz="24" w:space="4" w:color="DEEBF7"/>
      </w:pBdr>
      <w:shd w:val="clear" w:color="auto" w:fill="DEEBF7"/>
      <w:spacing w:after="60" w:line="240" w:lineRule="auto"/>
      <w:ind w:left="187" w:hanging="187"/>
    </w:pPr>
    <w:rPr>
      <w:rFonts w:ascii="Gill Sans MT" w:eastAsia="Times New Roman" w:hAnsi="Gill Sans MT" w:cs="Times New Roman"/>
      <w:color w:val="002F6C" w:themeColor="text2"/>
      <w:sz w:val="20"/>
      <w:szCs w:val="20"/>
    </w:rPr>
  </w:style>
  <w:style w:type="paragraph" w:customStyle="1" w:styleId="FootnoteSeparator">
    <w:name w:val="*Footnote Separator"/>
    <w:basedOn w:val="Disclaimer"/>
    <w:rsid w:val="000F3ED6"/>
    <w:pPr>
      <w:spacing w:after="0"/>
    </w:pPr>
  </w:style>
  <w:style w:type="paragraph" w:customStyle="1" w:styleId="BasicParagraph">
    <w:name w:val="[Basic Paragraph]"/>
    <w:basedOn w:val="Normal"/>
    <w:uiPriority w:val="99"/>
    <w:rsid w:val="00BE33B9"/>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rPr>
  </w:style>
  <w:style w:type="paragraph" w:customStyle="1" w:styleId="CoverReportTitle">
    <w:name w:val="*Cover Report Title"/>
    <w:next w:val="CoverReportSubtitle"/>
    <w:qFormat/>
    <w:rsid w:val="00695EF9"/>
    <w:pPr>
      <w:spacing w:after="240" w:line="240" w:lineRule="auto"/>
    </w:pPr>
    <w:rPr>
      <w:rFonts w:ascii="Gill Sans MT" w:hAnsi="Gill Sans MT"/>
      <w:color w:val="BA0C2F"/>
      <w:sz w:val="52"/>
      <w:szCs w:val="52"/>
    </w:rPr>
  </w:style>
  <w:style w:type="paragraph" w:customStyle="1" w:styleId="CoverReportSubtitle">
    <w:name w:val="*Cover Report Subtitle"/>
    <w:qFormat/>
    <w:rsid w:val="00E11DD6"/>
    <w:pPr>
      <w:spacing w:after="600" w:line="240" w:lineRule="auto"/>
    </w:pPr>
    <w:rPr>
      <w:rFonts w:ascii="Gill Sans MT" w:hAnsi="Gill Sans MT"/>
      <w:b/>
      <w:color w:val="BA0C2F"/>
      <w:sz w:val="32"/>
      <w:szCs w:val="32"/>
    </w:rPr>
  </w:style>
  <w:style w:type="paragraph" w:customStyle="1" w:styleId="CoverDate">
    <w:name w:val="*Cover Date"/>
    <w:qFormat/>
    <w:rsid w:val="00E11DD6"/>
    <w:pPr>
      <w:spacing w:after="0" w:line="240" w:lineRule="auto"/>
    </w:pPr>
    <w:rPr>
      <w:rFonts w:ascii="Gill Sans MT" w:hAnsi="Gill Sans MT"/>
      <w:sz w:val="24"/>
      <w:szCs w:val="24"/>
    </w:rPr>
  </w:style>
  <w:style w:type="paragraph" w:customStyle="1" w:styleId="Head1NoTOC">
    <w:name w:val="*Head 1 No TOC"/>
    <w:basedOn w:val="Head1"/>
    <w:qFormat/>
    <w:rsid w:val="003F4B61"/>
    <w:pPr>
      <w:numPr>
        <w:numId w:val="20"/>
      </w:numPr>
      <w:ind w:left="630" w:hanging="630"/>
    </w:pPr>
  </w:style>
  <w:style w:type="paragraph" w:customStyle="1" w:styleId="GHSC">
    <w:name w:val="*GHSC"/>
    <w:qFormat/>
    <w:rsid w:val="009416DC"/>
    <w:pPr>
      <w:spacing w:after="0" w:line="240" w:lineRule="auto"/>
    </w:pPr>
    <w:rPr>
      <w:rFonts w:ascii="Gill Sans MT" w:eastAsia="Times New Roman" w:hAnsi="Gill Sans MT" w:cs="GillSansMT-Bold"/>
      <w:bCs/>
      <w:caps/>
      <w:color w:val="BA0C2F"/>
      <w:sz w:val="26"/>
      <w:szCs w:val="26"/>
    </w:rPr>
  </w:style>
  <w:style w:type="paragraph" w:styleId="NoSpacing">
    <w:name w:val="No Spacing"/>
    <w:link w:val="NoSpacingChar"/>
    <w:uiPriority w:val="1"/>
    <w:qFormat/>
    <w:rsid w:val="00501553"/>
    <w:pPr>
      <w:spacing w:after="0" w:line="240" w:lineRule="auto"/>
    </w:pPr>
    <w:rPr>
      <w:rFonts w:eastAsiaTheme="minorEastAsia"/>
    </w:rPr>
  </w:style>
  <w:style w:type="character" w:customStyle="1" w:styleId="NoSpacingChar">
    <w:name w:val="No Spacing Char"/>
    <w:basedOn w:val="DefaultParagraphFont"/>
    <w:link w:val="NoSpacing"/>
    <w:uiPriority w:val="1"/>
    <w:rsid w:val="00501553"/>
    <w:rPr>
      <w:rFonts w:eastAsiaTheme="minorEastAsia"/>
    </w:rPr>
  </w:style>
  <w:style w:type="paragraph" w:customStyle="1" w:styleId="PSMTextBasicCover">
    <w:name w:val="*PSM Text Basic Cover"/>
    <w:rsid w:val="009416DC"/>
    <w:pPr>
      <w:spacing w:after="3200" w:line="240" w:lineRule="auto"/>
    </w:pPr>
    <w:rPr>
      <w:rFonts w:ascii="Gill Sans MT" w:eastAsia="Times New Roman" w:hAnsi="Gill Sans MT" w:cs="Times New Roman"/>
      <w:sz w:val="24"/>
      <w:szCs w:val="24"/>
    </w:rPr>
  </w:style>
  <w:style w:type="paragraph" w:customStyle="1" w:styleId="Head2">
    <w:name w:val="*Head 2"/>
    <w:basedOn w:val="Heading2"/>
    <w:next w:val="BodyCopy"/>
    <w:qFormat/>
    <w:rsid w:val="003F4B61"/>
    <w:pPr>
      <w:numPr>
        <w:ilvl w:val="0"/>
        <w:numId w:val="0"/>
      </w:numPr>
      <w:ind w:left="1440" w:hanging="1440"/>
    </w:pPr>
    <w:rPr>
      <w:b/>
      <w:bCs/>
    </w:rPr>
  </w:style>
  <w:style w:type="paragraph" w:customStyle="1" w:styleId="TableBody">
    <w:name w:val="*Table Body"/>
    <w:basedOn w:val="BodyCopy"/>
    <w:qFormat/>
    <w:rsid w:val="00421E08"/>
    <w:pPr>
      <w:spacing w:after="0" w:line="240" w:lineRule="auto"/>
    </w:pPr>
    <w:rPr>
      <w:sz w:val="20"/>
    </w:rPr>
  </w:style>
  <w:style w:type="paragraph" w:customStyle="1" w:styleId="TableHead">
    <w:name w:val="*Table Head"/>
    <w:basedOn w:val="BodyCopy"/>
    <w:qFormat/>
    <w:rsid w:val="00421E08"/>
    <w:pPr>
      <w:spacing w:after="0" w:line="240" w:lineRule="auto"/>
    </w:pPr>
    <w:rPr>
      <w:color w:val="FFFFFF" w:themeColor="background1"/>
      <w:sz w:val="20"/>
    </w:rPr>
  </w:style>
  <w:style w:type="paragraph" w:customStyle="1" w:styleId="BodyCopyAfterBullets">
    <w:name w:val="*Body Copy After Bullets"/>
    <w:basedOn w:val="BodyCopy"/>
    <w:uiPriority w:val="2"/>
    <w:qFormat/>
    <w:rsid w:val="008802CF"/>
    <w:pPr>
      <w:spacing w:before="220"/>
    </w:pPr>
  </w:style>
  <w:style w:type="character" w:customStyle="1" w:styleId="TitleChar">
    <w:name w:val="Title Char"/>
    <w:basedOn w:val="DefaultParagraphFont"/>
    <w:link w:val="Title"/>
    <w:uiPriority w:val="10"/>
    <w:rsid w:val="00744AE5"/>
    <w:rPr>
      <w:rFonts w:ascii="Calibri" w:eastAsia="Calibri" w:hAnsi="Calibri" w:cs="Calibri"/>
      <w:color w:val="BA0C2F"/>
      <w:sz w:val="56"/>
      <w:szCs w:val="56"/>
    </w:rPr>
  </w:style>
  <w:style w:type="table" w:styleId="PlainTable2">
    <w:name w:val="Plain Table 2"/>
    <w:basedOn w:val="TableNormal"/>
    <w:uiPriority w:val="42"/>
    <w:rsid w:val="001117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6273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27378"/>
  </w:style>
  <w:style w:type="character" w:customStyle="1" w:styleId="eop">
    <w:name w:val="eop"/>
    <w:basedOn w:val="DefaultParagraphFont"/>
    <w:rsid w:val="00627378"/>
  </w:style>
  <w:style w:type="character" w:styleId="CommentReference">
    <w:name w:val="annotation reference"/>
    <w:basedOn w:val="DefaultParagraphFont"/>
    <w:uiPriority w:val="99"/>
    <w:semiHidden/>
    <w:unhideWhenUsed/>
    <w:rsid w:val="00ED0B8A"/>
    <w:rPr>
      <w:sz w:val="16"/>
      <w:szCs w:val="16"/>
    </w:rPr>
  </w:style>
  <w:style w:type="paragraph" w:styleId="CommentText">
    <w:name w:val="annotation text"/>
    <w:basedOn w:val="Normal"/>
    <w:link w:val="CommentTextChar"/>
    <w:uiPriority w:val="99"/>
    <w:unhideWhenUsed/>
    <w:pPr>
      <w:spacing w:line="240" w:lineRule="auto"/>
    </w:pPr>
    <w:rPr>
      <w:rFonts w:ascii="Calibri" w:eastAsia="Calibri" w:hAnsi="Calibri" w:cs="Calibri"/>
      <w:sz w:val="20"/>
      <w:szCs w:val="20"/>
    </w:rPr>
  </w:style>
  <w:style w:type="character" w:customStyle="1" w:styleId="CommentTextChar">
    <w:name w:val="Comment Text Char"/>
    <w:basedOn w:val="DefaultParagraphFont"/>
    <w:link w:val="CommentText"/>
    <w:uiPriority w:val="99"/>
    <w:rsid w:val="00ED0B8A"/>
    <w:rPr>
      <w:rFonts w:ascii="Calibri" w:eastAsia="Calibri" w:hAnsi="Calibri" w:cs="Calibri"/>
      <w:sz w:val="20"/>
      <w:szCs w:val="20"/>
    </w:rPr>
  </w:style>
  <w:style w:type="paragraph" w:styleId="ListParagraph">
    <w:name w:val="List Paragraph"/>
    <w:basedOn w:val="Normal"/>
    <w:uiPriority w:val="34"/>
    <w:qFormat/>
    <w:rsid w:val="00CA15F3"/>
    <w:pPr>
      <w:ind w:left="720"/>
      <w:contextualSpacing/>
    </w:pPr>
    <w:rPr>
      <w:kern w:val="2"/>
    </w:rPr>
  </w:style>
  <w:style w:type="paragraph" w:styleId="CommentSubject">
    <w:name w:val="annotation subject"/>
    <w:basedOn w:val="CommentText"/>
    <w:next w:val="CommentText"/>
    <w:link w:val="CommentSubjectChar"/>
    <w:uiPriority w:val="99"/>
    <w:semiHidden/>
    <w:unhideWhenUsed/>
    <w:rsid w:val="00984897"/>
    <w:rPr>
      <w:b/>
      <w:bCs/>
    </w:rPr>
  </w:style>
  <w:style w:type="character" w:customStyle="1" w:styleId="CommentSubjectChar">
    <w:name w:val="Comment Subject Char"/>
    <w:basedOn w:val="CommentTextChar"/>
    <w:link w:val="CommentSubject"/>
    <w:uiPriority w:val="99"/>
    <w:semiHidden/>
    <w:rsid w:val="00871962"/>
    <w:rPr>
      <w:rFonts w:ascii="Calibri" w:eastAsia="Calibri" w:hAnsi="Calibri" w:cs="Calibri"/>
      <w:b/>
      <w:bCs/>
      <w:sz w:val="20"/>
      <w:szCs w:val="20"/>
    </w:rPr>
  </w:style>
  <w:style w:type="character" w:styleId="Mention">
    <w:name w:val="Mention"/>
    <w:basedOn w:val="DefaultParagraphFont"/>
    <w:uiPriority w:val="99"/>
    <w:unhideWhenUsed/>
    <w:rsid w:val="00030D68"/>
    <w:rPr>
      <w:color w:val="2B579A"/>
      <w:shd w:val="clear" w:color="auto" w:fill="E1DFDD"/>
    </w:rPr>
  </w:style>
  <w:style w:type="paragraph" w:customStyle="1" w:styleId="Default">
    <w:name w:val="Default"/>
    <w:rsid w:val="00107307"/>
    <w:pPr>
      <w:autoSpaceDE w:val="0"/>
      <w:autoSpaceDN w:val="0"/>
      <w:adjustRightInd w:val="0"/>
      <w:spacing w:after="0" w:line="240" w:lineRule="auto"/>
    </w:pPr>
    <w:rPr>
      <w:rFonts w:ascii="Gill Sans MT" w:hAnsi="Gill Sans MT" w:cs="Gill Sans MT"/>
      <w:color w:val="000000"/>
      <w:sz w:val="24"/>
      <w:szCs w:val="24"/>
    </w:rPr>
  </w:style>
  <w:style w:type="paragraph" w:styleId="Revision">
    <w:name w:val="Revision"/>
    <w:hidden/>
    <w:uiPriority w:val="99"/>
    <w:semiHidden/>
    <w:rsid w:val="003E798D"/>
    <w:pPr>
      <w:spacing w:after="0" w:line="240" w:lineRule="auto"/>
    </w:pPr>
  </w:style>
  <w:style w:type="paragraph" w:customStyle="1" w:styleId="Footer1">
    <w:name w:val="Footer1"/>
    <w:link w:val="FooterChar"/>
    <w:rsid w:val="004E3C1D"/>
    <w:pPr>
      <w:spacing w:after="0" w:line="240" w:lineRule="auto"/>
      <w:jc w:val="center"/>
    </w:pPr>
    <w:rPr>
      <w:rFonts w:ascii="Gill Sans MT" w:eastAsia="Times New Roman" w:hAnsi="Gill Sans MT" w:cs="Times New Roman"/>
      <w:color w:val="6C6463" w:themeColor="accent4"/>
      <w:sz w:val="16"/>
      <w:szCs w:val="24"/>
    </w:rPr>
  </w:style>
  <w:style w:type="paragraph" w:customStyle="1" w:styleId="footer0">
    <w:name w:val="footer0"/>
    <w:basedOn w:val="Normal"/>
    <w:link w:val="FooterChar0"/>
    <w:uiPriority w:val="99"/>
    <w:unhideWhenUsed/>
    <w:rsid w:val="004E3C1D"/>
    <w:pPr>
      <w:tabs>
        <w:tab w:val="center" w:pos="4680"/>
        <w:tab w:val="right" w:pos="9360"/>
      </w:tabs>
      <w:spacing w:after="0" w:line="240" w:lineRule="auto"/>
    </w:pPr>
  </w:style>
  <w:style w:type="character" w:customStyle="1" w:styleId="FooterChar0">
    <w:name w:val="Footer Char0"/>
    <w:basedOn w:val="DefaultParagraphFont"/>
    <w:link w:val="footer0"/>
    <w:uiPriority w:val="99"/>
    <w:rsid w:val="004E3C1D"/>
  </w:style>
  <w:style w:type="paragraph" w:styleId="FootnoteText">
    <w:name w:val="footnote text"/>
    <w:basedOn w:val="Normal"/>
    <w:link w:val="FootnoteTextChar"/>
    <w:uiPriority w:val="99"/>
    <w:unhideWhenUsed/>
    <w:rsid w:val="004E3C1D"/>
    <w:pPr>
      <w:spacing w:after="0" w:line="240" w:lineRule="auto"/>
    </w:pPr>
    <w:rPr>
      <w:sz w:val="20"/>
      <w:szCs w:val="20"/>
    </w:rPr>
  </w:style>
  <w:style w:type="character" w:customStyle="1" w:styleId="FootnoteTextChar">
    <w:name w:val="Footnote Text Char"/>
    <w:basedOn w:val="DefaultParagraphFont"/>
    <w:link w:val="FootnoteText"/>
    <w:uiPriority w:val="99"/>
    <w:rsid w:val="004E3C1D"/>
    <w:rPr>
      <w:sz w:val="20"/>
      <w:szCs w:val="20"/>
    </w:rPr>
  </w:style>
  <w:style w:type="character" w:customStyle="1" w:styleId="FooterChar1">
    <w:name w:val="Footer Char1"/>
    <w:basedOn w:val="DefaultParagraphFont"/>
    <w:link w:val="Footer"/>
    <w:uiPriority w:val="99"/>
    <w:rsid w:val="004E3C1D"/>
  </w:style>
  <w:style w:type="paragraph" w:styleId="TOC3">
    <w:name w:val="toc 3"/>
    <w:basedOn w:val="Normal"/>
    <w:next w:val="Normal"/>
    <w:autoRedefine/>
    <w:uiPriority w:val="39"/>
    <w:unhideWhenUsed/>
    <w:rsid w:val="002571BC"/>
    <w:pPr>
      <w:spacing w:after="100"/>
      <w:ind w:left="440"/>
    </w:pPr>
  </w:style>
  <w:style w:type="character" w:customStyle="1" w:styleId="Heading5Char">
    <w:name w:val="Heading 5 Char"/>
    <w:basedOn w:val="DefaultParagraphFont"/>
    <w:link w:val="Heading5"/>
    <w:uiPriority w:val="9"/>
    <w:semiHidden/>
    <w:rsid w:val="00B661EE"/>
    <w:rPr>
      <w:rFonts w:ascii="Calibri" w:eastAsia="Calibri" w:hAnsi="Calibri" w:cs="Calibri"/>
      <w:b/>
    </w:rPr>
  </w:style>
  <w:style w:type="character" w:customStyle="1" w:styleId="Heading6Char">
    <w:name w:val="Heading 6 Char"/>
    <w:basedOn w:val="DefaultParagraphFont"/>
    <w:link w:val="Heading6"/>
    <w:uiPriority w:val="9"/>
    <w:semiHidden/>
    <w:rsid w:val="00B661EE"/>
    <w:rPr>
      <w:rFonts w:ascii="Calibri" w:eastAsia="Calibri" w:hAnsi="Calibri" w:cs="Calibri"/>
      <w:b/>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661EE"/>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C001C8"/>
    <w:rPr>
      <w:rFonts w:asciiTheme="majorHAnsi" w:eastAsiaTheme="majorEastAsia" w:hAnsiTheme="majorHAnsi" w:cstheme="majorBidi"/>
      <w:i/>
      <w:iCs/>
      <w:color w:val="00325C" w:themeColor="accent1" w:themeShade="7F"/>
    </w:rPr>
  </w:style>
  <w:style w:type="character" w:customStyle="1" w:styleId="Heading8Char">
    <w:name w:val="Heading 8 Char"/>
    <w:basedOn w:val="DefaultParagraphFont"/>
    <w:link w:val="Heading8"/>
    <w:uiPriority w:val="9"/>
    <w:semiHidden/>
    <w:rsid w:val="00C001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01C8"/>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6471D0"/>
    <w:pPr>
      <w:widowControl w:val="0"/>
      <w:autoSpaceDE w:val="0"/>
      <w:autoSpaceDN w:val="0"/>
      <w:spacing w:before="89" w:after="0" w:line="240" w:lineRule="auto"/>
      <w:ind w:left="18"/>
      <w:jc w:val="center"/>
    </w:pPr>
    <w:rPr>
      <w:rFonts w:ascii="Gill Sans Std Light" w:eastAsia="Gill Sans Std Light" w:hAnsi="Gill Sans Std Light" w:cs="Gill Sans Std Light"/>
    </w:rPr>
  </w:style>
  <w:style w:type="table" w:customStyle="1" w:styleId="a">
    <w:basedOn w:val="TableNormal"/>
    <w:tblPr>
      <w:tblStyleRowBandSize w:val="1"/>
      <w:tblStyleColBandSize w:val="1"/>
      <w:tblCellMar>
        <w:top w:w="14" w:type="dxa"/>
        <w:left w:w="86" w:type="dxa"/>
        <w:bottom w:w="14" w:type="dxa"/>
        <w:right w:w="86" w:type="dxa"/>
      </w:tblCellMar>
    </w:tblPr>
  </w:style>
  <w:style w:type="table" w:customStyle="1" w:styleId="a0">
    <w:basedOn w:val="TableNormal"/>
    <w:tblPr>
      <w:tblStyleRowBandSize w:val="1"/>
      <w:tblStyleColBandSize w:val="1"/>
      <w:tblCellMar>
        <w:top w:w="14" w:type="dxa"/>
        <w:left w:w="288" w:type="dxa"/>
        <w:bottom w:w="14" w:type="dxa"/>
        <w:right w:w="115" w:type="dxa"/>
      </w:tblCellMar>
    </w:tblPr>
  </w:style>
  <w:style w:type="table" w:customStyle="1" w:styleId="a1">
    <w:basedOn w:val="TableNormal"/>
    <w:tblPr>
      <w:tblStyleRowBandSize w:val="1"/>
      <w:tblStyleColBandSize w:val="1"/>
      <w:tblCellMar>
        <w:top w:w="14" w:type="dxa"/>
        <w:left w:w="86" w:type="dxa"/>
        <w:bottom w:w="14" w:type="dxa"/>
        <w:right w:w="86"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570391">
      <w:bodyDiv w:val="1"/>
      <w:marLeft w:val="0"/>
      <w:marRight w:val="0"/>
      <w:marTop w:val="0"/>
      <w:marBottom w:val="0"/>
      <w:divBdr>
        <w:top w:val="none" w:sz="0" w:space="0" w:color="auto"/>
        <w:left w:val="none" w:sz="0" w:space="0" w:color="auto"/>
        <w:bottom w:val="none" w:sz="0" w:space="0" w:color="auto"/>
        <w:right w:val="none" w:sz="0" w:space="0" w:color="auto"/>
      </w:divBdr>
    </w:div>
    <w:div w:id="236326132">
      <w:bodyDiv w:val="1"/>
      <w:marLeft w:val="0"/>
      <w:marRight w:val="0"/>
      <w:marTop w:val="0"/>
      <w:marBottom w:val="0"/>
      <w:divBdr>
        <w:top w:val="none" w:sz="0" w:space="0" w:color="auto"/>
        <w:left w:val="none" w:sz="0" w:space="0" w:color="auto"/>
        <w:bottom w:val="none" w:sz="0" w:space="0" w:color="auto"/>
        <w:right w:val="none" w:sz="0" w:space="0" w:color="auto"/>
      </w:divBdr>
    </w:div>
    <w:div w:id="504637155">
      <w:bodyDiv w:val="1"/>
      <w:marLeft w:val="0"/>
      <w:marRight w:val="0"/>
      <w:marTop w:val="0"/>
      <w:marBottom w:val="0"/>
      <w:divBdr>
        <w:top w:val="none" w:sz="0" w:space="0" w:color="auto"/>
        <w:left w:val="none" w:sz="0" w:space="0" w:color="auto"/>
        <w:bottom w:val="none" w:sz="0" w:space="0" w:color="auto"/>
        <w:right w:val="none" w:sz="0" w:space="0" w:color="auto"/>
      </w:divBdr>
    </w:div>
    <w:div w:id="1330013802">
      <w:bodyDiv w:val="1"/>
      <w:marLeft w:val="0"/>
      <w:marRight w:val="0"/>
      <w:marTop w:val="0"/>
      <w:marBottom w:val="0"/>
      <w:divBdr>
        <w:top w:val="none" w:sz="0" w:space="0" w:color="auto"/>
        <w:left w:val="none" w:sz="0" w:space="0" w:color="auto"/>
        <w:bottom w:val="none" w:sz="0" w:space="0" w:color="auto"/>
        <w:right w:val="none" w:sz="0" w:space="0" w:color="auto"/>
      </w:divBdr>
    </w:div>
    <w:div w:id="1509756297">
      <w:bodyDiv w:val="1"/>
      <w:marLeft w:val="0"/>
      <w:marRight w:val="0"/>
      <w:marTop w:val="0"/>
      <w:marBottom w:val="0"/>
      <w:divBdr>
        <w:top w:val="none" w:sz="0" w:space="0" w:color="auto"/>
        <w:left w:val="none" w:sz="0" w:space="0" w:color="auto"/>
        <w:bottom w:val="none" w:sz="0" w:space="0" w:color="auto"/>
        <w:right w:val="none" w:sz="0" w:space="0" w:color="auto"/>
      </w:divBdr>
    </w:div>
    <w:div w:id="1701321550">
      <w:bodyDiv w:val="1"/>
      <w:marLeft w:val="0"/>
      <w:marRight w:val="0"/>
      <w:marTop w:val="0"/>
      <w:marBottom w:val="0"/>
      <w:divBdr>
        <w:top w:val="none" w:sz="0" w:space="0" w:color="auto"/>
        <w:left w:val="none" w:sz="0" w:space="0" w:color="auto"/>
        <w:bottom w:val="none" w:sz="0" w:space="0" w:color="auto"/>
        <w:right w:val="none" w:sz="0" w:space="0" w:color="auto"/>
      </w:divBdr>
    </w:div>
    <w:div w:id="1782535105">
      <w:bodyDiv w:val="1"/>
      <w:marLeft w:val="0"/>
      <w:marRight w:val="0"/>
      <w:marTop w:val="0"/>
      <w:marBottom w:val="0"/>
      <w:divBdr>
        <w:top w:val="none" w:sz="0" w:space="0" w:color="auto"/>
        <w:left w:val="none" w:sz="0" w:space="0" w:color="auto"/>
        <w:bottom w:val="none" w:sz="0" w:space="0" w:color="auto"/>
        <w:right w:val="none" w:sz="0" w:space="0" w:color="auto"/>
      </w:divBdr>
    </w:div>
    <w:div w:id="1788813981">
      <w:bodyDiv w:val="1"/>
      <w:marLeft w:val="0"/>
      <w:marRight w:val="0"/>
      <w:marTop w:val="0"/>
      <w:marBottom w:val="0"/>
      <w:divBdr>
        <w:top w:val="none" w:sz="0" w:space="0" w:color="auto"/>
        <w:left w:val="none" w:sz="0" w:space="0" w:color="auto"/>
        <w:bottom w:val="none" w:sz="0" w:space="0" w:color="auto"/>
        <w:right w:val="none" w:sz="0" w:space="0" w:color="auto"/>
      </w:divBdr>
    </w:div>
    <w:div w:id="1795128224">
      <w:bodyDiv w:val="1"/>
      <w:marLeft w:val="0"/>
      <w:marRight w:val="0"/>
      <w:marTop w:val="0"/>
      <w:marBottom w:val="0"/>
      <w:divBdr>
        <w:top w:val="none" w:sz="0" w:space="0" w:color="auto"/>
        <w:left w:val="none" w:sz="0" w:space="0" w:color="auto"/>
        <w:bottom w:val="none" w:sz="0" w:space="0" w:color="auto"/>
        <w:right w:val="none" w:sz="0" w:space="0" w:color="auto"/>
      </w:divBdr>
    </w:div>
    <w:div w:id="1837186139">
      <w:bodyDiv w:val="1"/>
      <w:marLeft w:val="0"/>
      <w:marRight w:val="0"/>
      <w:marTop w:val="0"/>
      <w:marBottom w:val="0"/>
      <w:divBdr>
        <w:top w:val="none" w:sz="0" w:space="0" w:color="auto"/>
        <w:left w:val="none" w:sz="0" w:space="0" w:color="auto"/>
        <w:bottom w:val="none" w:sz="0" w:space="0" w:color="auto"/>
        <w:right w:val="none" w:sz="0" w:space="0" w:color="auto"/>
      </w:divBdr>
    </w:div>
    <w:div w:id="2028752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2.xml"/><Relationship Id="rId26" Type="http://schemas.microsoft.com/office/2011/relationships/commentsExtended" Target="commentsExtended.xml"/><Relationship Id="rId39" Type="http://schemas.openxmlformats.org/officeDocument/2006/relationships/footer" Target="footer7.xml"/><Relationship Id="rId21" Type="http://schemas.openxmlformats.org/officeDocument/2006/relationships/header" Target="header5.xml"/><Relationship Id="rId34" Type="http://schemas.openxmlformats.org/officeDocument/2006/relationships/image" Target="media/image5.png"/><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5.xml"/><Relationship Id="rId11" Type="http://schemas.openxmlformats.org/officeDocument/2006/relationships/footnotes" Target="footnotes.xml"/><Relationship Id="rId24" Type="http://schemas.openxmlformats.org/officeDocument/2006/relationships/footer" Target="footer4.xml"/><Relationship Id="rId32" Type="http://schemas.openxmlformats.org/officeDocument/2006/relationships/image" Target="media/image3.jpg"/><Relationship Id="rId37" Type="http://schemas.openxmlformats.org/officeDocument/2006/relationships/header" Target="header8.xml"/><Relationship Id="rId40" Type="http://schemas.openxmlformats.org/officeDocument/2006/relationships/hyperlink" Target="https://github.com/ghsc-psm/facility-inventory-turnover-analysis-dash" TargetMode="External"/><Relationship Id="rId45" Type="http://schemas.openxmlformats.org/officeDocument/2006/relationships/image" Target="media/image11.png"/><Relationship Id="rId53" Type="http://schemas.microsoft.com/office/2020/10/relationships/intelligence" Target="intelligence2.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hyperlink" Target="http://www.ghsupplychain.org/" TargetMode="External"/><Relationship Id="rId31" Type="http://schemas.openxmlformats.org/officeDocument/2006/relationships/image" Target="media/image2.png"/><Relationship Id="rId44" Type="http://schemas.openxmlformats.org/officeDocument/2006/relationships/image" Target="media/image1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footer" Target="footer3.xml"/><Relationship Id="rId27" Type="http://schemas.microsoft.com/office/2016/09/relationships/commentsIds" Target="commentsIds.xml"/><Relationship Id="rId30" Type="http://schemas.openxmlformats.org/officeDocument/2006/relationships/footer" Target="footer6.xml"/><Relationship Id="rId35" Type="http://schemas.openxmlformats.org/officeDocument/2006/relationships/image" Target="media/image6.jpg"/><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styles" Target="style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comments" Target="comments.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2.png"/><Relationship Id="rId20" Type="http://schemas.openxmlformats.org/officeDocument/2006/relationships/header" Target="header4.xm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header" Target="header6.xml"/><Relationship Id="rId28" Type="http://schemas.microsoft.com/office/2018/08/relationships/commentsExtensible" Target="commentsExtensible.xml"/><Relationship Id="rId36" Type="http://schemas.openxmlformats.org/officeDocument/2006/relationships/header" Target="header7.xml"/><Relationship Id="rId49"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2" Type="http://schemas.openxmlformats.org/officeDocument/2006/relationships/hyperlink" Target="https://www.ghsupplychain.org/quantificationanalyticstool" TargetMode="External"/><Relationship Id="rId1" Type="http://schemas.openxmlformats.org/officeDocument/2006/relationships/hyperlink" Target="https://www.ghsupplychain.org/winning-logistics-game" TargetMode="External"/></Relationships>
</file>

<file path=word/theme/theme1.xml><?xml version="1.0" encoding="utf-8"?>
<a:theme xmlns:a="http://schemas.openxmlformats.org/drawingml/2006/main" name="Office Theme">
  <a:themeElements>
    <a:clrScheme name="USAID">
      <a:dk1>
        <a:sysClr val="windowText" lastClr="000000"/>
      </a:dk1>
      <a:lt1>
        <a:srgbClr val="FFFFFF"/>
      </a:lt1>
      <a:dk2>
        <a:srgbClr val="002F6C"/>
      </a:dk2>
      <a:lt2>
        <a:srgbClr val="BA0C2F"/>
      </a:lt2>
      <a:accent1>
        <a:srgbClr val="0067B9"/>
      </a:accent1>
      <a:accent2>
        <a:srgbClr val="A7C6ED"/>
      </a:accent2>
      <a:accent3>
        <a:srgbClr val="651D32"/>
      </a:accent3>
      <a:accent4>
        <a:srgbClr val="6C6463"/>
      </a:accent4>
      <a:accent5>
        <a:srgbClr val="8C8985"/>
      </a:accent5>
      <a:accent6>
        <a:srgbClr val="CFCDC9"/>
      </a:accent6>
      <a:hlink>
        <a:srgbClr val="6C6463"/>
      </a:hlink>
      <a:folHlink>
        <a:srgbClr val="6C646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822e118f-d533-465d-b5ca-7beed2256e09" ContentTypeId="0x0101008DA58B5CA681664FAB24816C56F4108510"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Project Task Orders" ma:contentTypeID="0x0101008DA58B5CA681664FAB24816C56F41085100064DC7806C538D1449B4CC3075070A103" ma:contentTypeVersion="9" ma:contentTypeDescription="" ma:contentTypeScope="" ma:versionID="7e1f98507afd7400d58e1fa3185a7ff8">
  <xsd:schema xmlns:xsd="http://www.w3.org/2001/XMLSchema" xmlns:xs="http://www.w3.org/2001/XMLSchema" xmlns:p="http://schemas.microsoft.com/office/2006/metadata/properties" xmlns:ns2="8d7096d6-fc66-4344-9e3f-2445529a09f6" targetNamespace="http://schemas.microsoft.com/office/2006/metadata/properties" ma:root="true" ma:fieldsID="492fecefac8229efb2cd30935f1f25cd" ns2:_="">
    <xsd:import namespace="8d7096d6-fc66-4344-9e3f-2445529a09f6"/>
    <xsd:element name="properties">
      <xsd:complexType>
        <xsd:sequence>
          <xsd:element name="documentManagement">
            <xsd:complexType>
              <xsd:all>
                <xsd:element ref="ns2:hbf0c10381aa4bd59932b5b7da857fed"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096d6-fc66-4344-9e3f-2445529a09f6" elementFormDefault="qualified">
    <xsd:import namespace="http://schemas.microsoft.com/office/2006/documentManagement/types"/>
    <xsd:import namespace="http://schemas.microsoft.com/office/infopath/2007/PartnerControls"/>
    <xsd:element name="hbf0c10381aa4bd59932b5b7da857fed" ma:index="8" nillable="true" ma:taxonomy="true" ma:internalName="hbf0c10381aa4bd59932b5b7da857fed" ma:taxonomyFieldName="Project_x0020_Document_x0020_Type" ma:displayName="Project Document Type" ma:default="" ma:fieldId="{1bf0c103-81aa-4bd5-9932-b5b7da857fed}" ma:sspId="822e118f-d533-465d-b5ca-7beed2256e09" ma:termSetId="d8a5acf7-091c-4877-b363-b3708ae07044"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55cf9c8a-78a3-4561-85a9-0a0514ac3c6b}" ma:internalName="TaxCatchAll" ma:showField="CatchAllData" ma:web="854bdaf2-bd23-4f9a-b8cb-7de5fd39621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55cf9c8a-78a3-4561-85a9-0a0514ac3c6b}" ma:internalName="TaxCatchAllLabel" ma:readOnly="true" ma:showField="CatchAllDataLabel" ma:web="854bdaf2-bd23-4f9a-b8cb-7de5fd3962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bf0c10381aa4bd59932b5b7da857fed xmlns="8d7096d6-fc66-4344-9e3f-2445529a09f6">
      <Terms xmlns="http://schemas.microsoft.com/office/infopath/2007/PartnerControls"/>
    </hbf0c10381aa4bd59932b5b7da857fed>
    <TaxCatchAll xmlns="8d7096d6-fc66-4344-9e3f-2445529a09f6" xsi:nil="true"/>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lONBUTLyXM2dXtlDw2nNbk++gg==">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</go:docsCustomData>
</go:gDocsCustomXmlDataStorage>
</file>

<file path=customXml/item6.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C7EF16-08C9-44AE-92CD-0C1704B86068}">
  <ds:schemaRefs>
    <ds:schemaRef ds:uri="Microsoft.SharePoint.Taxonomy.ContentTypeSync"/>
  </ds:schemaRefs>
</ds:datastoreItem>
</file>

<file path=customXml/itemProps2.xml><?xml version="1.0" encoding="utf-8"?>
<ds:datastoreItem xmlns:ds="http://schemas.openxmlformats.org/officeDocument/2006/customXml" ds:itemID="{1607AAA6-4555-4079-A874-5DF8EE9CAC82}">
  <ds:schemaRefs>
    <ds:schemaRef ds:uri="http://schemas.microsoft.com/sharepoint/v3/contenttype/forms"/>
  </ds:schemaRefs>
</ds:datastoreItem>
</file>

<file path=customXml/itemProps3.xml><?xml version="1.0" encoding="utf-8"?>
<ds:datastoreItem xmlns:ds="http://schemas.openxmlformats.org/officeDocument/2006/customXml" ds:itemID="{A678AD65-49F6-4633-92AB-576A648CE2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096d6-fc66-4344-9e3f-2445529a0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DF8BA5-4405-4E38-8ACE-3FBB65F92642}">
  <ds:schemaRefs>
    <ds:schemaRef ds:uri="http://schemas.microsoft.com/office/2006/metadata/properties"/>
    <ds:schemaRef ds:uri="http://schemas.microsoft.com/office/infopath/2007/PartnerControls"/>
    <ds:schemaRef ds:uri="8d7096d6-fc66-4344-9e3f-2445529a09f6"/>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6.xml><?xml version="1.0" encoding="utf-8"?>
<ds:datastoreItem xmlns:ds="http://schemas.openxmlformats.org/officeDocument/2006/customXml" ds:itemID="{0CC24FF7-A552-49BE-A789-F62555D27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22</Pages>
  <Words>7190</Words>
  <Characters>40987</Characters>
  <Application>Microsoft Office Word</Application>
  <DocSecurity>0</DocSecurity>
  <Lines>341</Lines>
  <Paragraphs>96</Paragraphs>
  <ScaleCrop>false</ScaleCrop>
  <Company/>
  <LinksUpToDate>false</LinksUpToDate>
  <CharactersWithSpaces>48081</CharactersWithSpaces>
  <SharedDoc>false</SharedDoc>
  <HLinks>
    <vt:vector size="162" baseType="variant">
      <vt:variant>
        <vt:i4>1441851</vt:i4>
      </vt:variant>
      <vt:variant>
        <vt:i4>83</vt:i4>
      </vt:variant>
      <vt:variant>
        <vt:i4>0</vt:i4>
      </vt:variant>
      <vt:variant>
        <vt:i4>5</vt:i4>
      </vt:variant>
      <vt:variant>
        <vt:lpwstr/>
      </vt:variant>
      <vt:variant>
        <vt:lpwstr>_Toc179370454</vt:lpwstr>
      </vt:variant>
      <vt:variant>
        <vt:i4>1441851</vt:i4>
      </vt:variant>
      <vt:variant>
        <vt:i4>77</vt:i4>
      </vt:variant>
      <vt:variant>
        <vt:i4>0</vt:i4>
      </vt:variant>
      <vt:variant>
        <vt:i4>5</vt:i4>
      </vt:variant>
      <vt:variant>
        <vt:lpwstr/>
      </vt:variant>
      <vt:variant>
        <vt:lpwstr>_Toc179370453</vt:lpwstr>
      </vt:variant>
      <vt:variant>
        <vt:i4>1441851</vt:i4>
      </vt:variant>
      <vt:variant>
        <vt:i4>71</vt:i4>
      </vt:variant>
      <vt:variant>
        <vt:i4>0</vt:i4>
      </vt:variant>
      <vt:variant>
        <vt:i4>5</vt:i4>
      </vt:variant>
      <vt:variant>
        <vt:lpwstr/>
      </vt:variant>
      <vt:variant>
        <vt:lpwstr>_Toc179370452</vt:lpwstr>
      </vt:variant>
      <vt:variant>
        <vt:i4>1441851</vt:i4>
      </vt:variant>
      <vt:variant>
        <vt:i4>65</vt:i4>
      </vt:variant>
      <vt:variant>
        <vt:i4>0</vt:i4>
      </vt:variant>
      <vt:variant>
        <vt:i4>5</vt:i4>
      </vt:variant>
      <vt:variant>
        <vt:lpwstr/>
      </vt:variant>
      <vt:variant>
        <vt:lpwstr>_Toc179370451</vt:lpwstr>
      </vt:variant>
      <vt:variant>
        <vt:i4>1441851</vt:i4>
      </vt:variant>
      <vt:variant>
        <vt:i4>59</vt:i4>
      </vt:variant>
      <vt:variant>
        <vt:i4>0</vt:i4>
      </vt:variant>
      <vt:variant>
        <vt:i4>5</vt:i4>
      </vt:variant>
      <vt:variant>
        <vt:lpwstr/>
      </vt:variant>
      <vt:variant>
        <vt:lpwstr>_Toc179370450</vt:lpwstr>
      </vt:variant>
      <vt:variant>
        <vt:i4>1507387</vt:i4>
      </vt:variant>
      <vt:variant>
        <vt:i4>53</vt:i4>
      </vt:variant>
      <vt:variant>
        <vt:i4>0</vt:i4>
      </vt:variant>
      <vt:variant>
        <vt:i4>5</vt:i4>
      </vt:variant>
      <vt:variant>
        <vt:lpwstr/>
      </vt:variant>
      <vt:variant>
        <vt:lpwstr>_Toc179370449</vt:lpwstr>
      </vt:variant>
      <vt:variant>
        <vt:i4>1507387</vt:i4>
      </vt:variant>
      <vt:variant>
        <vt:i4>47</vt:i4>
      </vt:variant>
      <vt:variant>
        <vt:i4>0</vt:i4>
      </vt:variant>
      <vt:variant>
        <vt:i4>5</vt:i4>
      </vt:variant>
      <vt:variant>
        <vt:lpwstr/>
      </vt:variant>
      <vt:variant>
        <vt:lpwstr>_Toc179370448</vt:lpwstr>
      </vt:variant>
      <vt:variant>
        <vt:i4>1507387</vt:i4>
      </vt:variant>
      <vt:variant>
        <vt:i4>41</vt:i4>
      </vt:variant>
      <vt:variant>
        <vt:i4>0</vt:i4>
      </vt:variant>
      <vt:variant>
        <vt:i4>5</vt:i4>
      </vt:variant>
      <vt:variant>
        <vt:lpwstr/>
      </vt:variant>
      <vt:variant>
        <vt:lpwstr>_Toc179370447</vt:lpwstr>
      </vt:variant>
      <vt:variant>
        <vt:i4>1507387</vt:i4>
      </vt:variant>
      <vt:variant>
        <vt:i4>35</vt:i4>
      </vt:variant>
      <vt:variant>
        <vt:i4>0</vt:i4>
      </vt:variant>
      <vt:variant>
        <vt:i4>5</vt:i4>
      </vt:variant>
      <vt:variant>
        <vt:lpwstr/>
      </vt:variant>
      <vt:variant>
        <vt:lpwstr>_Toc179370446</vt:lpwstr>
      </vt:variant>
      <vt:variant>
        <vt:i4>1507387</vt:i4>
      </vt:variant>
      <vt:variant>
        <vt:i4>29</vt:i4>
      </vt:variant>
      <vt:variant>
        <vt:i4>0</vt:i4>
      </vt:variant>
      <vt:variant>
        <vt:i4>5</vt:i4>
      </vt:variant>
      <vt:variant>
        <vt:lpwstr/>
      </vt:variant>
      <vt:variant>
        <vt:lpwstr>_Toc179370445</vt:lpwstr>
      </vt:variant>
      <vt:variant>
        <vt:i4>1507387</vt:i4>
      </vt:variant>
      <vt:variant>
        <vt:i4>23</vt:i4>
      </vt:variant>
      <vt:variant>
        <vt:i4>0</vt:i4>
      </vt:variant>
      <vt:variant>
        <vt:i4>5</vt:i4>
      </vt:variant>
      <vt:variant>
        <vt:lpwstr/>
      </vt:variant>
      <vt:variant>
        <vt:lpwstr>_Toc179370444</vt:lpwstr>
      </vt:variant>
      <vt:variant>
        <vt:i4>1507387</vt:i4>
      </vt:variant>
      <vt:variant>
        <vt:i4>17</vt:i4>
      </vt:variant>
      <vt:variant>
        <vt:i4>0</vt:i4>
      </vt:variant>
      <vt:variant>
        <vt:i4>5</vt:i4>
      </vt:variant>
      <vt:variant>
        <vt:lpwstr/>
      </vt:variant>
      <vt:variant>
        <vt:lpwstr>_Toc179370443</vt:lpwstr>
      </vt:variant>
      <vt:variant>
        <vt:i4>1507387</vt:i4>
      </vt:variant>
      <vt:variant>
        <vt:i4>11</vt:i4>
      </vt:variant>
      <vt:variant>
        <vt:i4>0</vt:i4>
      </vt:variant>
      <vt:variant>
        <vt:i4>5</vt:i4>
      </vt:variant>
      <vt:variant>
        <vt:lpwstr/>
      </vt:variant>
      <vt:variant>
        <vt:lpwstr>_Toc179370442</vt:lpwstr>
      </vt:variant>
      <vt:variant>
        <vt:i4>1507387</vt:i4>
      </vt:variant>
      <vt:variant>
        <vt:i4>5</vt:i4>
      </vt:variant>
      <vt:variant>
        <vt:i4>0</vt:i4>
      </vt:variant>
      <vt:variant>
        <vt:i4>5</vt:i4>
      </vt:variant>
      <vt:variant>
        <vt:lpwstr/>
      </vt:variant>
      <vt:variant>
        <vt:lpwstr>_Toc179370441</vt:lpwstr>
      </vt:variant>
      <vt:variant>
        <vt:i4>4653081</vt:i4>
      </vt:variant>
      <vt:variant>
        <vt:i4>0</vt:i4>
      </vt:variant>
      <vt:variant>
        <vt:i4>0</vt:i4>
      </vt:variant>
      <vt:variant>
        <vt:i4>5</vt:i4>
      </vt:variant>
      <vt:variant>
        <vt:lpwstr>http://www.ghsupplychain.org/</vt:lpwstr>
      </vt:variant>
      <vt:variant>
        <vt:lpwstr/>
      </vt:variant>
      <vt:variant>
        <vt:i4>6094938</vt:i4>
      </vt:variant>
      <vt:variant>
        <vt:i4>3</vt:i4>
      </vt:variant>
      <vt:variant>
        <vt:i4>0</vt:i4>
      </vt:variant>
      <vt:variant>
        <vt:i4>5</vt:i4>
      </vt:variant>
      <vt:variant>
        <vt:lpwstr>https://www.ghsupplychain.org/quantificationanalyticstool</vt:lpwstr>
      </vt:variant>
      <vt:variant>
        <vt:lpwstr/>
      </vt:variant>
      <vt:variant>
        <vt:i4>5374035</vt:i4>
      </vt:variant>
      <vt:variant>
        <vt:i4>0</vt:i4>
      </vt:variant>
      <vt:variant>
        <vt:i4>0</vt:i4>
      </vt:variant>
      <vt:variant>
        <vt:i4>5</vt:i4>
      </vt:variant>
      <vt:variant>
        <vt:lpwstr>https://www.ghsupplychain.org/winning-logistics-game</vt:lpwstr>
      </vt:variant>
      <vt:variant>
        <vt:lpwstr/>
      </vt:variant>
      <vt:variant>
        <vt:i4>131170</vt:i4>
      </vt:variant>
      <vt:variant>
        <vt:i4>27</vt:i4>
      </vt:variant>
      <vt:variant>
        <vt:i4>0</vt:i4>
      </vt:variant>
      <vt:variant>
        <vt:i4>5</vt:i4>
      </vt:variant>
      <vt:variant>
        <vt:lpwstr>mailto:mrobinson@ghsc-psm.org</vt:lpwstr>
      </vt:variant>
      <vt:variant>
        <vt:lpwstr/>
      </vt:variant>
      <vt:variant>
        <vt:i4>131170</vt:i4>
      </vt:variant>
      <vt:variant>
        <vt:i4>24</vt:i4>
      </vt:variant>
      <vt:variant>
        <vt:i4>0</vt:i4>
      </vt:variant>
      <vt:variant>
        <vt:i4>5</vt:i4>
      </vt:variant>
      <vt:variant>
        <vt:lpwstr>mailto:mrobinson@ghsc-psm.org</vt:lpwstr>
      </vt:variant>
      <vt:variant>
        <vt:lpwstr/>
      </vt:variant>
      <vt:variant>
        <vt:i4>852077</vt:i4>
      </vt:variant>
      <vt:variant>
        <vt:i4>21</vt:i4>
      </vt:variant>
      <vt:variant>
        <vt:i4>0</vt:i4>
      </vt:variant>
      <vt:variant>
        <vt:i4>5</vt:i4>
      </vt:variant>
      <vt:variant>
        <vt:lpwstr>mailto:jkaur@ghsc-psm.org</vt:lpwstr>
      </vt:variant>
      <vt:variant>
        <vt:lpwstr/>
      </vt:variant>
      <vt:variant>
        <vt:i4>852077</vt:i4>
      </vt:variant>
      <vt:variant>
        <vt:i4>18</vt:i4>
      </vt:variant>
      <vt:variant>
        <vt:i4>0</vt:i4>
      </vt:variant>
      <vt:variant>
        <vt:i4>5</vt:i4>
      </vt:variant>
      <vt:variant>
        <vt:lpwstr>mailto:jkaur@ghsc-psm.org</vt:lpwstr>
      </vt:variant>
      <vt:variant>
        <vt:lpwstr/>
      </vt:variant>
      <vt:variant>
        <vt:i4>852077</vt:i4>
      </vt:variant>
      <vt:variant>
        <vt:i4>15</vt:i4>
      </vt:variant>
      <vt:variant>
        <vt:i4>0</vt:i4>
      </vt:variant>
      <vt:variant>
        <vt:i4>5</vt:i4>
      </vt:variant>
      <vt:variant>
        <vt:lpwstr>mailto:jkaur@ghsc-psm.org</vt:lpwstr>
      </vt:variant>
      <vt:variant>
        <vt:lpwstr/>
      </vt:variant>
      <vt:variant>
        <vt:i4>131170</vt:i4>
      </vt:variant>
      <vt:variant>
        <vt:i4>12</vt:i4>
      </vt:variant>
      <vt:variant>
        <vt:i4>0</vt:i4>
      </vt:variant>
      <vt:variant>
        <vt:i4>5</vt:i4>
      </vt:variant>
      <vt:variant>
        <vt:lpwstr>mailto:mrobinson@ghsc-psm.org</vt:lpwstr>
      </vt:variant>
      <vt:variant>
        <vt:lpwstr/>
      </vt:variant>
      <vt:variant>
        <vt:i4>1245305</vt:i4>
      </vt:variant>
      <vt:variant>
        <vt:i4>9</vt:i4>
      </vt:variant>
      <vt:variant>
        <vt:i4>0</vt:i4>
      </vt:variant>
      <vt:variant>
        <vt:i4>5</vt:i4>
      </vt:variant>
      <vt:variant>
        <vt:lpwstr>mailto:jchimnani@ghsc-psm.org</vt:lpwstr>
      </vt:variant>
      <vt:variant>
        <vt:lpwstr/>
      </vt:variant>
      <vt:variant>
        <vt:i4>6946834</vt:i4>
      </vt:variant>
      <vt:variant>
        <vt:i4>6</vt:i4>
      </vt:variant>
      <vt:variant>
        <vt:i4>0</vt:i4>
      </vt:variant>
      <vt:variant>
        <vt:i4>5</vt:i4>
      </vt:variant>
      <vt:variant>
        <vt:lpwstr>mailto:epatten@ghsc-psm.org</vt:lpwstr>
      </vt:variant>
      <vt:variant>
        <vt:lpwstr/>
      </vt:variant>
      <vt:variant>
        <vt:i4>852077</vt:i4>
      </vt:variant>
      <vt:variant>
        <vt:i4>3</vt:i4>
      </vt:variant>
      <vt:variant>
        <vt:i4>0</vt:i4>
      </vt:variant>
      <vt:variant>
        <vt:i4>5</vt:i4>
      </vt:variant>
      <vt:variant>
        <vt:lpwstr>mailto:jkaur@ghsc-psm.org</vt:lpwstr>
      </vt:variant>
      <vt:variant>
        <vt:lpwstr/>
      </vt:variant>
      <vt:variant>
        <vt:i4>852077</vt:i4>
      </vt:variant>
      <vt:variant>
        <vt:i4>0</vt:i4>
      </vt:variant>
      <vt:variant>
        <vt:i4>0</vt:i4>
      </vt:variant>
      <vt:variant>
        <vt:i4>5</vt:i4>
      </vt:variant>
      <vt:variant>
        <vt:lpwstr>mailto:jkaur@ghsc-psm.org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Japnit Kaur</dc:creator>
  <cp:keywords/>
  <cp:lastModifiedBy>Eileen Patten</cp:lastModifiedBy>
  <cp:revision>18</cp:revision>
  <dcterms:created xsi:type="dcterms:W3CDTF">2024-11-06T23:15:00Z</dcterms:created>
  <dcterms:modified xsi:type="dcterms:W3CDTF">2024-11-13T19:53:00Z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0x0101008DA58B5CA681664FAB24816C56F41085100064DC7806C538D1449B4CC3075070A103</vt:lpwstr>
  </property>
  <property fmtid="{D5CDD505-2E9C-101B-9397-08002B2CF9AE}" pid="3" name="MediaServiceImageTags">
    <vt:lpwstr>MediaServiceImageTags</vt:lpwstr>
  </property>
  <property fmtid="{D5CDD505-2E9C-101B-9397-08002B2CF9AE}" pid="4" name="lcf76f155ced4ddcb4097134ff3c332f">
    <vt:lpwstr>lcf76f155ced4ddcb4097134ff3c332f</vt:lpwstr>
  </property>
  <property fmtid="{D5CDD505-2E9C-101B-9397-08002B2CF9AE}" pid="5" name="Project Document Type">
    <vt:lpwstr/>
  </property>
  <property fmtid="{D5CDD505-2E9C-101B-9397-08002B2CF9AE}" pid="6" name="Project_x0020_Document_x0020_Type">
    <vt:lpwstr/>
  </property>
</Properties>
</file>